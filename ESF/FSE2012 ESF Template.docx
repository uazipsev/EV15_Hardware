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charts/chart4.xml" ContentType="application/vnd.openxmlformats-officedocument.drawingml.chart+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1.xml" ContentType="application/vnd.openxmlformats-officedocument.wordprocessingml.header+xml"/>
  <Override PartName="/word/footer40.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header44.xml" ContentType="application/vnd.openxmlformats-officedocument.wordprocessingml.header+xml"/>
  <Override PartName="/word/footer4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355D09" w:rsidRDefault="00355D09">
      <w:pPr>
        <w:rPr>
          <w:sz w:val="24"/>
          <w:szCs w:val="24"/>
          <w:lang w:val="en-US"/>
        </w:rPr>
      </w:pPr>
    </w:p>
    <w:p w:rsidR="00355D09" w:rsidRDefault="00355D09">
      <w:pPr>
        <w:rPr>
          <w:sz w:val="24"/>
          <w:szCs w:val="24"/>
          <w:lang w:val="en-US"/>
        </w:rPr>
      </w:pPr>
    </w:p>
    <w:p w:rsidR="00355D09" w:rsidRDefault="00355D09">
      <w:pPr>
        <w:rPr>
          <w:sz w:val="24"/>
          <w:szCs w:val="24"/>
          <w:lang w:val="en-US"/>
        </w:rPr>
      </w:pPr>
    </w:p>
    <w:p w:rsidR="00355D09" w:rsidRDefault="00355D09">
      <w:pPr>
        <w:rPr>
          <w:sz w:val="24"/>
          <w:szCs w:val="24"/>
          <w:lang w:val="en-US"/>
        </w:rPr>
      </w:pPr>
    </w:p>
    <w:p w:rsidR="00355D09" w:rsidRDefault="00355D09">
      <w:pPr>
        <w:rPr>
          <w:sz w:val="24"/>
          <w:szCs w:val="24"/>
          <w:lang w:val="en-US"/>
        </w:rPr>
      </w:pPr>
    </w:p>
    <w:tbl>
      <w:tblPr>
        <w:tblW w:w="5000" w:type="pct"/>
        <w:jc w:val="center"/>
        <w:tblLook w:val="04A0" w:firstRow="1" w:lastRow="0" w:firstColumn="1" w:lastColumn="0" w:noHBand="0" w:noVBand="1"/>
      </w:tblPr>
      <w:tblGrid>
        <w:gridCol w:w="9864"/>
      </w:tblGrid>
      <w:tr w:rsidR="00355D09" w:rsidRPr="008D7B8F" w:rsidTr="002E2005">
        <w:trPr>
          <w:trHeight w:val="1440"/>
          <w:jc w:val="center"/>
        </w:trPr>
        <w:tc>
          <w:tcPr>
            <w:tcW w:w="5000" w:type="pct"/>
            <w:tcBorders>
              <w:bottom w:val="single" w:sz="4" w:space="0" w:color="4F81BD"/>
            </w:tcBorders>
            <w:vAlign w:val="center"/>
          </w:tcPr>
          <w:p w:rsidR="00355D09" w:rsidRPr="008D7B8F" w:rsidRDefault="00355D09" w:rsidP="002E2005">
            <w:pPr>
              <w:pStyle w:val="NoSpacing"/>
              <w:jc w:val="center"/>
              <w:rPr>
                <w:rFonts w:ascii="Cambria" w:eastAsia="Times New Roman" w:hAnsi="Cambria"/>
                <w:sz w:val="80"/>
                <w:szCs w:val="80"/>
              </w:rPr>
            </w:pPr>
            <w:r>
              <w:rPr>
                <w:rFonts w:ascii="Cambria" w:eastAsia="Times New Roman" w:hAnsi="Cambria"/>
                <w:sz w:val="80"/>
                <w:szCs w:val="80"/>
              </w:rPr>
              <w:t>Electrical System Form FSAE-E2015</w:t>
            </w:r>
          </w:p>
        </w:tc>
      </w:tr>
      <w:tr w:rsidR="00355D09" w:rsidRPr="008D7B8F" w:rsidTr="002E2005">
        <w:trPr>
          <w:trHeight w:val="720"/>
          <w:jc w:val="center"/>
        </w:trPr>
        <w:tc>
          <w:tcPr>
            <w:tcW w:w="5000" w:type="pct"/>
            <w:tcBorders>
              <w:top w:val="single" w:sz="4" w:space="0" w:color="4F81BD"/>
            </w:tcBorders>
            <w:vAlign w:val="center"/>
          </w:tcPr>
          <w:p w:rsidR="00355D09" w:rsidRPr="008D7B8F" w:rsidRDefault="00355D09" w:rsidP="002E2005">
            <w:pPr>
              <w:pStyle w:val="NoSpacing"/>
              <w:jc w:val="center"/>
              <w:rPr>
                <w:rFonts w:ascii="Cambria" w:eastAsia="Times New Roman" w:hAnsi="Cambria"/>
                <w:sz w:val="44"/>
                <w:szCs w:val="44"/>
              </w:rPr>
            </w:pPr>
            <w:r>
              <w:rPr>
                <w:rFonts w:ascii="Cambria" w:eastAsia="Times New Roman" w:hAnsi="Cambria"/>
                <w:sz w:val="44"/>
                <w:szCs w:val="44"/>
              </w:rPr>
              <w:t>The University of Akron</w:t>
            </w:r>
          </w:p>
        </w:tc>
      </w:tr>
      <w:tr w:rsidR="00355D09" w:rsidRPr="008D7B8F" w:rsidTr="002E2005">
        <w:trPr>
          <w:trHeight w:val="720"/>
          <w:jc w:val="center"/>
        </w:trPr>
        <w:tc>
          <w:tcPr>
            <w:tcW w:w="5000" w:type="pct"/>
            <w:tcBorders>
              <w:top w:val="single" w:sz="4" w:space="0" w:color="4F81BD"/>
            </w:tcBorders>
            <w:vAlign w:val="center"/>
          </w:tcPr>
          <w:p w:rsidR="00355D09" w:rsidRPr="008D7B8F" w:rsidRDefault="00355D09" w:rsidP="002E2005">
            <w:pPr>
              <w:pStyle w:val="NoSpacing"/>
              <w:jc w:val="center"/>
              <w:rPr>
                <w:rFonts w:ascii="Cambria" w:eastAsia="Times New Roman" w:hAnsi="Cambria"/>
                <w:sz w:val="44"/>
                <w:szCs w:val="44"/>
              </w:rPr>
            </w:pPr>
            <w:r w:rsidRPr="008D7B8F">
              <w:rPr>
                <w:rFonts w:ascii="Cambria" w:eastAsia="Times New Roman" w:hAnsi="Cambria"/>
                <w:sz w:val="44"/>
                <w:szCs w:val="44"/>
              </w:rPr>
              <w:t>Akron Electric</w:t>
            </w:r>
          </w:p>
        </w:tc>
      </w:tr>
      <w:tr w:rsidR="00355D09" w:rsidRPr="008D7B8F" w:rsidTr="002E2005">
        <w:trPr>
          <w:trHeight w:val="720"/>
          <w:jc w:val="center"/>
        </w:trPr>
        <w:tc>
          <w:tcPr>
            <w:tcW w:w="5000" w:type="pct"/>
            <w:tcBorders>
              <w:top w:val="single" w:sz="4" w:space="0" w:color="4F81BD"/>
            </w:tcBorders>
            <w:vAlign w:val="center"/>
          </w:tcPr>
          <w:p w:rsidR="00355D09" w:rsidRPr="008D7B8F" w:rsidRDefault="00355D09" w:rsidP="002E2005">
            <w:pPr>
              <w:pStyle w:val="NoSpacing"/>
              <w:jc w:val="center"/>
              <w:rPr>
                <w:rFonts w:ascii="Cambria" w:eastAsia="Times New Roman" w:hAnsi="Cambria"/>
                <w:sz w:val="44"/>
                <w:szCs w:val="44"/>
              </w:rPr>
            </w:pPr>
            <w:r>
              <w:rPr>
                <w:rFonts w:ascii="Cambria" w:eastAsia="Times New Roman" w:hAnsi="Cambria"/>
                <w:sz w:val="44"/>
                <w:szCs w:val="44"/>
              </w:rPr>
              <w:t>Car E217</w:t>
            </w:r>
          </w:p>
        </w:tc>
      </w:tr>
      <w:tr w:rsidR="00355D09" w:rsidTr="002E2005">
        <w:trPr>
          <w:trHeight w:val="720"/>
          <w:jc w:val="center"/>
        </w:trPr>
        <w:tc>
          <w:tcPr>
            <w:tcW w:w="5000" w:type="pct"/>
            <w:tcBorders>
              <w:top w:val="single" w:sz="4" w:space="0" w:color="4F81BD"/>
            </w:tcBorders>
            <w:vAlign w:val="center"/>
          </w:tcPr>
          <w:p w:rsidR="00355D09" w:rsidRDefault="002F461E" w:rsidP="008D16C3">
            <w:pPr>
              <w:pStyle w:val="NoSpacing"/>
              <w:jc w:val="center"/>
              <w:rPr>
                <w:rFonts w:ascii="Cambria" w:eastAsia="Times New Roman" w:hAnsi="Cambria"/>
                <w:sz w:val="44"/>
                <w:szCs w:val="44"/>
              </w:rPr>
            </w:pPr>
            <w:hyperlink r:id="rId9" w:history="1">
              <w:r w:rsidR="008D16C3" w:rsidRPr="00A859DF">
                <w:rPr>
                  <w:rStyle w:val="Hyperlink"/>
                  <w:rFonts w:ascii="Cambria" w:eastAsia="Times New Roman" w:hAnsi="Cambria"/>
                  <w:sz w:val="44"/>
                  <w:szCs w:val="44"/>
                </w:rPr>
                <w:t>RCJ10@zips.uakron.edu</w:t>
              </w:r>
            </w:hyperlink>
          </w:p>
        </w:tc>
      </w:tr>
    </w:tbl>
    <w:p w:rsidR="00355D09" w:rsidRDefault="00355D09">
      <w:pPr>
        <w:rPr>
          <w:sz w:val="24"/>
          <w:szCs w:val="24"/>
          <w:lang w:val="en-US"/>
        </w:rPr>
        <w:sectPr w:rsidR="00355D09" w:rsidSect="0032015E">
          <w:headerReference w:type="first" r:id="rId10"/>
          <w:footerReference w:type="first" r:id="rId11"/>
          <w:type w:val="continuous"/>
          <w:pgSz w:w="12240" w:h="15840" w:code="1"/>
          <w:pgMar w:top="1626" w:right="1296" w:bottom="1008" w:left="1296" w:header="180" w:footer="706" w:gutter="0"/>
          <w:pgNumType w:fmt="lowerRoman" w:start="1"/>
          <w:cols w:space="720"/>
          <w:titlePg/>
          <w:docGrid w:linePitch="360"/>
        </w:sectPr>
      </w:pPr>
    </w:p>
    <w:p w:rsidR="00C95CE5" w:rsidRDefault="00567DF0" w:rsidP="00567DF0">
      <w:pPr>
        <w:pStyle w:val="TOCHeading1"/>
        <w:jc w:val="center"/>
        <w:rPr>
          <w:rFonts w:ascii="Arial" w:hAnsi="Arial" w:cs="Arial"/>
          <w:b w:val="0"/>
          <w:color w:val="auto"/>
        </w:rPr>
      </w:pPr>
      <w:r>
        <w:rPr>
          <w:rFonts w:ascii="Arial" w:hAnsi="Arial" w:cs="Arial"/>
          <w:b w:val="0"/>
          <w:color w:val="auto"/>
        </w:rPr>
        <w:lastRenderedPageBreak/>
        <w:br w:type="page"/>
      </w:r>
      <w:bookmarkStart w:id="0" w:name="_Toc399226630"/>
      <w:r w:rsidR="00C95CE5">
        <w:rPr>
          <w:rFonts w:ascii="Arial" w:hAnsi="Arial" w:cs="Arial"/>
          <w:b w:val="0"/>
          <w:color w:val="auto"/>
        </w:rPr>
        <w:lastRenderedPageBreak/>
        <w:t>Table</w:t>
      </w:r>
      <w:r w:rsidR="00491075">
        <w:rPr>
          <w:rFonts w:ascii="Arial" w:hAnsi="Arial" w:cs="Arial"/>
          <w:b w:val="0"/>
          <w:color w:val="auto"/>
        </w:rPr>
        <w:t xml:space="preserve"> </w:t>
      </w:r>
      <w:r w:rsidR="00C95CE5">
        <w:rPr>
          <w:rFonts w:ascii="Arial" w:hAnsi="Arial" w:cs="Arial"/>
          <w:b w:val="0"/>
          <w:color w:val="auto"/>
        </w:rPr>
        <w:t>of</w:t>
      </w:r>
      <w:r w:rsidR="00491075">
        <w:rPr>
          <w:rFonts w:ascii="Arial" w:hAnsi="Arial" w:cs="Arial"/>
          <w:b w:val="0"/>
          <w:color w:val="auto"/>
        </w:rPr>
        <w:t xml:space="preserve"> </w:t>
      </w:r>
      <w:r w:rsidR="00C95CE5">
        <w:rPr>
          <w:rFonts w:ascii="Arial" w:hAnsi="Arial" w:cs="Arial"/>
          <w:b w:val="0"/>
          <w:color w:val="auto"/>
        </w:rPr>
        <w:t>Contents</w:t>
      </w:r>
      <w:bookmarkEnd w:id="0"/>
    </w:p>
    <w:p w:rsidR="00C95CE5" w:rsidRDefault="00C95CE5">
      <w:pPr>
        <w:rPr>
          <w:lang w:val="en-US"/>
        </w:rPr>
      </w:pPr>
    </w:p>
    <w:p w:rsidR="00C95CE5" w:rsidRPr="00C95CE5" w:rsidRDefault="00C95CE5">
      <w:pPr>
        <w:rPr>
          <w:lang w:val="en-US"/>
        </w:rPr>
        <w:sectPr w:rsidR="00C95CE5" w:rsidRPr="00C95CE5" w:rsidSect="00567DF0">
          <w:headerReference w:type="even" r:id="rId12"/>
          <w:headerReference w:type="default" r:id="rId13"/>
          <w:footerReference w:type="even" r:id="rId14"/>
          <w:footerReference w:type="default" r:id="rId15"/>
          <w:headerReference w:type="first" r:id="rId16"/>
          <w:footerReference w:type="first" r:id="rId17"/>
          <w:type w:val="continuous"/>
          <w:pgSz w:w="12240" w:h="15840" w:code="1"/>
          <w:pgMar w:top="1296" w:right="1296" w:bottom="1008" w:left="1296" w:header="708" w:footer="708" w:gutter="0"/>
          <w:pgNumType w:fmt="lowerRoman" w:start="2"/>
          <w:cols w:space="720"/>
          <w:titlePg/>
          <w:docGrid w:linePitch="360"/>
        </w:sectPr>
      </w:pPr>
    </w:p>
    <w:p w:rsidR="00824E9D" w:rsidRPr="00F5278E" w:rsidRDefault="008A79C5">
      <w:pPr>
        <w:pStyle w:val="TOC1"/>
        <w:tabs>
          <w:tab w:val="right" w:leader="dot" w:pos="9638"/>
        </w:tabs>
        <w:rPr>
          <w:rFonts w:ascii="Calibri" w:eastAsia="Times New Roman" w:hAnsi="Calibri" w:cs="Times New Roman"/>
          <w:noProof/>
          <w:lang w:val="en-US" w:eastAsia="en-US"/>
        </w:rPr>
      </w:pPr>
      <w:r>
        <w:lastRenderedPageBreak/>
        <w:fldChar w:fldCharType="begin"/>
      </w:r>
      <w:r w:rsidR="00C95CE5" w:rsidRPr="00C95CE5">
        <w:rPr>
          <w:lang w:val="en-US"/>
        </w:rPr>
        <w:instrText xml:space="preserve"> TOC </w:instrText>
      </w:r>
      <w:r>
        <w:fldChar w:fldCharType="separate"/>
      </w:r>
      <w:r w:rsidR="00824E9D" w:rsidRPr="00BF585B">
        <w:rPr>
          <w:noProof/>
        </w:rPr>
        <w:t>Table</w:t>
      </w:r>
      <w:r w:rsidR="00491075">
        <w:rPr>
          <w:noProof/>
        </w:rPr>
        <w:t xml:space="preserve"> </w:t>
      </w:r>
      <w:r w:rsidR="00824E9D" w:rsidRPr="00BF585B">
        <w:rPr>
          <w:noProof/>
        </w:rPr>
        <w:t>of</w:t>
      </w:r>
      <w:r w:rsidR="00491075">
        <w:rPr>
          <w:noProof/>
        </w:rPr>
        <w:t xml:space="preserve"> </w:t>
      </w:r>
      <w:r w:rsidR="00824E9D" w:rsidRPr="00BF585B">
        <w:rPr>
          <w:noProof/>
        </w:rPr>
        <w:t>Contents</w:t>
      </w:r>
      <w:r w:rsidR="00824E9D">
        <w:rPr>
          <w:noProof/>
        </w:rPr>
        <w:tab/>
      </w:r>
      <w:r>
        <w:rPr>
          <w:noProof/>
        </w:rPr>
        <w:fldChar w:fldCharType="begin"/>
      </w:r>
      <w:r w:rsidR="00824E9D">
        <w:rPr>
          <w:noProof/>
        </w:rPr>
        <w:instrText xml:space="preserve"> PAGEREF _Toc399226630 \h </w:instrText>
      </w:r>
      <w:r>
        <w:rPr>
          <w:noProof/>
        </w:rPr>
      </w:r>
      <w:r>
        <w:rPr>
          <w:noProof/>
        </w:rPr>
        <w:fldChar w:fldCharType="separate"/>
      </w:r>
      <w:r w:rsidR="0060186C">
        <w:rPr>
          <w:noProof/>
        </w:rPr>
        <w:t>iii</w:t>
      </w:r>
      <w:r>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Pr>
          <w:noProof/>
        </w:rPr>
        <w:t>I</w:t>
      </w:r>
      <w:r w:rsidRPr="00F5278E">
        <w:rPr>
          <w:rFonts w:ascii="Calibri" w:eastAsia="Times New Roman" w:hAnsi="Calibri" w:cs="Times New Roman"/>
          <w:noProof/>
          <w:lang w:val="en-US" w:eastAsia="en-US"/>
        </w:rPr>
        <w:tab/>
      </w:r>
      <w:r>
        <w:rPr>
          <w:noProof/>
        </w:rPr>
        <w:t>List</w:t>
      </w:r>
      <w:r w:rsidR="00491075">
        <w:rPr>
          <w:noProof/>
        </w:rPr>
        <w:t xml:space="preserve"> </w:t>
      </w:r>
      <w:r>
        <w:rPr>
          <w:noProof/>
        </w:rPr>
        <w:t>of</w:t>
      </w:r>
      <w:r w:rsidR="00491075">
        <w:rPr>
          <w:noProof/>
        </w:rPr>
        <w:t xml:space="preserve"> </w:t>
      </w:r>
      <w:r>
        <w:rPr>
          <w:noProof/>
        </w:rPr>
        <w:t>Figures</w:t>
      </w:r>
      <w:r>
        <w:rPr>
          <w:noProof/>
        </w:rPr>
        <w:tab/>
      </w:r>
      <w:r w:rsidR="008A79C5">
        <w:rPr>
          <w:noProof/>
        </w:rPr>
        <w:fldChar w:fldCharType="begin"/>
      </w:r>
      <w:r>
        <w:rPr>
          <w:noProof/>
        </w:rPr>
        <w:instrText xml:space="preserve"> PAGEREF _Toc399226631 \h </w:instrText>
      </w:r>
      <w:r w:rsidR="008A79C5">
        <w:rPr>
          <w:noProof/>
        </w:rPr>
      </w:r>
      <w:r w:rsidR="008A79C5">
        <w:rPr>
          <w:noProof/>
        </w:rPr>
        <w:fldChar w:fldCharType="separate"/>
      </w:r>
      <w:r w:rsidR="0060186C">
        <w:rPr>
          <w:noProof/>
        </w:rPr>
        <w:t>vii</w:t>
      </w:r>
      <w:r w:rsidR="008A79C5">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Pr>
          <w:noProof/>
        </w:rPr>
        <w:t>II</w:t>
      </w:r>
      <w:r w:rsidRPr="00F5278E">
        <w:rPr>
          <w:rFonts w:ascii="Calibri" w:eastAsia="Times New Roman" w:hAnsi="Calibri" w:cs="Times New Roman"/>
          <w:noProof/>
          <w:lang w:val="en-US" w:eastAsia="en-US"/>
        </w:rPr>
        <w:tab/>
      </w:r>
      <w:r>
        <w:rPr>
          <w:noProof/>
        </w:rPr>
        <w:t>List</w:t>
      </w:r>
      <w:r w:rsidR="00491075">
        <w:rPr>
          <w:noProof/>
        </w:rPr>
        <w:t xml:space="preserve"> </w:t>
      </w:r>
      <w:r>
        <w:rPr>
          <w:noProof/>
        </w:rPr>
        <w:t>of</w:t>
      </w:r>
      <w:r w:rsidR="00491075">
        <w:rPr>
          <w:noProof/>
        </w:rPr>
        <w:t xml:space="preserve"> </w:t>
      </w:r>
      <w:r>
        <w:rPr>
          <w:noProof/>
        </w:rPr>
        <w:t>Tables</w:t>
      </w:r>
      <w:r>
        <w:rPr>
          <w:noProof/>
        </w:rPr>
        <w:tab/>
      </w:r>
      <w:r w:rsidR="008A79C5">
        <w:rPr>
          <w:noProof/>
        </w:rPr>
        <w:fldChar w:fldCharType="begin"/>
      </w:r>
      <w:r>
        <w:rPr>
          <w:noProof/>
        </w:rPr>
        <w:instrText xml:space="preserve"> PAGEREF _Toc399226632 \h </w:instrText>
      </w:r>
      <w:r w:rsidR="008A79C5">
        <w:rPr>
          <w:noProof/>
        </w:rPr>
      </w:r>
      <w:r w:rsidR="008A79C5">
        <w:rPr>
          <w:noProof/>
        </w:rPr>
        <w:fldChar w:fldCharType="separate"/>
      </w:r>
      <w:r w:rsidR="0060186C">
        <w:rPr>
          <w:noProof/>
        </w:rPr>
        <w:t>viii</w:t>
      </w:r>
      <w:r w:rsidR="008A79C5">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Pr>
          <w:noProof/>
        </w:rPr>
        <w:t>III</w:t>
      </w:r>
      <w:r w:rsidRPr="00F5278E">
        <w:rPr>
          <w:rFonts w:ascii="Calibri" w:eastAsia="Times New Roman" w:hAnsi="Calibri" w:cs="Times New Roman"/>
          <w:noProof/>
          <w:lang w:val="en-US" w:eastAsia="en-US"/>
        </w:rPr>
        <w:tab/>
      </w:r>
      <w:r>
        <w:rPr>
          <w:noProof/>
        </w:rPr>
        <w:t>List</w:t>
      </w:r>
      <w:r w:rsidR="00491075">
        <w:rPr>
          <w:noProof/>
        </w:rPr>
        <w:t xml:space="preserve"> </w:t>
      </w:r>
      <w:r>
        <w:rPr>
          <w:noProof/>
        </w:rPr>
        <w:t>of</w:t>
      </w:r>
      <w:r w:rsidR="00491075">
        <w:rPr>
          <w:noProof/>
        </w:rPr>
        <w:t xml:space="preserve"> </w:t>
      </w:r>
      <w:r>
        <w:rPr>
          <w:noProof/>
        </w:rPr>
        <w:t>Abbreviations</w:t>
      </w:r>
      <w:r>
        <w:rPr>
          <w:noProof/>
        </w:rPr>
        <w:tab/>
      </w:r>
      <w:r w:rsidR="008A79C5">
        <w:rPr>
          <w:noProof/>
        </w:rPr>
        <w:fldChar w:fldCharType="begin"/>
      </w:r>
      <w:r>
        <w:rPr>
          <w:noProof/>
        </w:rPr>
        <w:instrText xml:space="preserve"> PAGEREF _Toc399226633 \h </w:instrText>
      </w:r>
      <w:r w:rsidR="008A79C5">
        <w:rPr>
          <w:noProof/>
        </w:rPr>
      </w:r>
      <w:r w:rsidR="008A79C5">
        <w:rPr>
          <w:noProof/>
        </w:rPr>
        <w:fldChar w:fldCharType="separate"/>
      </w:r>
      <w:r w:rsidR="0060186C">
        <w:rPr>
          <w:noProof/>
        </w:rPr>
        <w:t>ix</w:t>
      </w:r>
      <w:r w:rsidR="008A79C5">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Pr>
          <w:noProof/>
        </w:rPr>
        <w:t>1</w:t>
      </w:r>
      <w:r w:rsidRPr="00F5278E">
        <w:rPr>
          <w:rFonts w:ascii="Calibri" w:eastAsia="Times New Roman" w:hAnsi="Calibri" w:cs="Times New Roman"/>
          <w:noProof/>
          <w:lang w:val="en-US" w:eastAsia="en-US"/>
        </w:rPr>
        <w:tab/>
      </w:r>
      <w:r>
        <w:rPr>
          <w:noProof/>
        </w:rPr>
        <w:t>System</w:t>
      </w:r>
      <w:r w:rsidR="001F2E54">
        <w:rPr>
          <w:noProof/>
        </w:rPr>
        <w:t xml:space="preserve"> </w:t>
      </w:r>
      <w:r>
        <w:rPr>
          <w:noProof/>
        </w:rPr>
        <w:t>Overview</w:t>
      </w:r>
      <w:r>
        <w:rPr>
          <w:noProof/>
        </w:rPr>
        <w:tab/>
      </w:r>
      <w:r w:rsidR="008A79C5">
        <w:rPr>
          <w:noProof/>
        </w:rPr>
        <w:fldChar w:fldCharType="begin"/>
      </w:r>
      <w:r>
        <w:rPr>
          <w:noProof/>
        </w:rPr>
        <w:instrText xml:space="preserve"> PAGEREF _Toc399226634 \h </w:instrText>
      </w:r>
      <w:r w:rsidR="008A79C5">
        <w:rPr>
          <w:noProof/>
        </w:rPr>
      </w:r>
      <w:r w:rsidR="008A79C5">
        <w:rPr>
          <w:noProof/>
        </w:rPr>
        <w:fldChar w:fldCharType="separate"/>
      </w:r>
      <w:r w:rsidR="0060186C">
        <w:rPr>
          <w:noProof/>
        </w:rPr>
        <w:t>2</w:t>
      </w:r>
      <w:r w:rsidR="008A79C5">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Pr>
          <w:noProof/>
        </w:rPr>
        <w:t>2</w:t>
      </w:r>
      <w:r w:rsidRPr="00F5278E">
        <w:rPr>
          <w:rFonts w:ascii="Calibri" w:eastAsia="Times New Roman" w:hAnsi="Calibri" w:cs="Times New Roman"/>
          <w:noProof/>
          <w:lang w:val="en-US" w:eastAsia="en-US"/>
        </w:rPr>
        <w:tab/>
      </w:r>
      <w:r>
        <w:rPr>
          <w:noProof/>
        </w:rPr>
        <w:t>Electrical</w:t>
      </w:r>
      <w:r w:rsidR="001F2E54">
        <w:rPr>
          <w:noProof/>
        </w:rPr>
        <w:t xml:space="preserve"> </w:t>
      </w:r>
      <w:r>
        <w:rPr>
          <w:noProof/>
        </w:rPr>
        <w:t>Systems</w:t>
      </w:r>
      <w:r>
        <w:rPr>
          <w:noProof/>
        </w:rPr>
        <w:tab/>
      </w:r>
      <w:r w:rsidR="008A79C5">
        <w:rPr>
          <w:noProof/>
        </w:rPr>
        <w:fldChar w:fldCharType="begin"/>
      </w:r>
      <w:r>
        <w:rPr>
          <w:noProof/>
        </w:rPr>
        <w:instrText xml:space="preserve"> PAGEREF _Toc399226635 \h </w:instrText>
      </w:r>
      <w:r w:rsidR="008A79C5">
        <w:rPr>
          <w:noProof/>
        </w:rPr>
      </w:r>
      <w:r w:rsidR="008A79C5">
        <w:rPr>
          <w:noProof/>
        </w:rPr>
        <w:fldChar w:fldCharType="separate"/>
      </w:r>
      <w:r w:rsidR="0060186C">
        <w:rPr>
          <w:noProof/>
        </w:rPr>
        <w:t>3</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2.1</w:t>
      </w:r>
      <w:r w:rsidRPr="00F5278E">
        <w:rPr>
          <w:rFonts w:ascii="Calibri" w:eastAsia="Times New Roman" w:hAnsi="Calibri" w:cs="Times New Roman"/>
          <w:noProof/>
          <w:lang w:val="en-US" w:eastAsia="en-US"/>
        </w:rPr>
        <w:tab/>
      </w:r>
      <w:r w:rsidRPr="00BF585B">
        <w:rPr>
          <w:noProof/>
          <w:lang w:val="en-US"/>
        </w:rPr>
        <w:t>Shutdown</w:t>
      </w:r>
      <w:r w:rsidR="001F2E54">
        <w:rPr>
          <w:noProof/>
          <w:lang w:val="en-US"/>
        </w:rPr>
        <w:t xml:space="preserve"> </w:t>
      </w:r>
      <w:r w:rsidRPr="00BF585B">
        <w:rPr>
          <w:noProof/>
          <w:lang w:val="en-US"/>
        </w:rPr>
        <w:t>Circuit</w:t>
      </w:r>
      <w:r>
        <w:rPr>
          <w:noProof/>
        </w:rPr>
        <w:tab/>
      </w:r>
      <w:r w:rsidR="008A79C5">
        <w:rPr>
          <w:noProof/>
        </w:rPr>
        <w:fldChar w:fldCharType="begin"/>
      </w:r>
      <w:r>
        <w:rPr>
          <w:noProof/>
        </w:rPr>
        <w:instrText xml:space="preserve"> PAGEREF _Toc399226636 \h </w:instrText>
      </w:r>
      <w:r w:rsidR="008A79C5">
        <w:rPr>
          <w:noProof/>
        </w:rPr>
      </w:r>
      <w:r w:rsidR="008A79C5">
        <w:rPr>
          <w:noProof/>
        </w:rPr>
        <w:fldChar w:fldCharType="separate"/>
      </w:r>
      <w:r w:rsidR="0060186C">
        <w:rPr>
          <w:noProof/>
        </w:rPr>
        <w:t>3</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2.1.1</w:t>
      </w:r>
      <w:r w:rsidRPr="00F5278E">
        <w:rPr>
          <w:rFonts w:ascii="Calibri" w:eastAsia="Times New Roman" w:hAnsi="Calibri" w:cs="Times New Roman"/>
          <w:noProof/>
          <w:lang w:val="en-US" w:eastAsia="en-US"/>
        </w:rPr>
        <w:tab/>
      </w:r>
      <w:r w:rsidRPr="00BF585B">
        <w:rPr>
          <w:noProof/>
          <w:lang w:val="en-US"/>
        </w:rPr>
        <w:t>Description</w:t>
      </w:r>
      <w:r w:rsidR="001F2E54">
        <w:rPr>
          <w:noProof/>
          <w:lang w:val="en-US"/>
        </w:rPr>
        <w:t xml:space="preserve"> </w:t>
      </w:r>
      <w:r w:rsidRPr="00BF585B">
        <w:rPr>
          <w:noProof/>
          <w:lang w:val="en-US"/>
        </w:rPr>
        <w:t>/</w:t>
      </w:r>
      <w:r w:rsidR="001F2E54">
        <w:rPr>
          <w:noProof/>
          <w:lang w:val="en-US"/>
        </w:rPr>
        <w:t xml:space="preserve"> </w:t>
      </w:r>
      <w:r w:rsidRPr="00BF585B">
        <w:rPr>
          <w:noProof/>
          <w:lang w:val="en-US"/>
        </w:rPr>
        <w:t>concept</w:t>
      </w:r>
      <w:r>
        <w:rPr>
          <w:noProof/>
        </w:rPr>
        <w:tab/>
      </w:r>
      <w:r w:rsidR="008A79C5">
        <w:rPr>
          <w:noProof/>
        </w:rPr>
        <w:fldChar w:fldCharType="begin"/>
      </w:r>
      <w:r>
        <w:rPr>
          <w:noProof/>
        </w:rPr>
        <w:instrText xml:space="preserve"> PAGEREF _Toc399226637 \h </w:instrText>
      </w:r>
      <w:r w:rsidR="008A79C5">
        <w:rPr>
          <w:noProof/>
        </w:rPr>
      </w:r>
      <w:r w:rsidR="008A79C5">
        <w:rPr>
          <w:noProof/>
        </w:rPr>
        <w:fldChar w:fldCharType="separate"/>
      </w:r>
      <w:r w:rsidR="0060186C">
        <w:rPr>
          <w:noProof/>
        </w:rPr>
        <w:t>3</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2.1.2</w:t>
      </w:r>
      <w:r w:rsidRPr="00F5278E">
        <w:rPr>
          <w:rFonts w:ascii="Calibri" w:eastAsia="Times New Roman" w:hAnsi="Calibri" w:cs="Times New Roman"/>
          <w:noProof/>
          <w:lang w:val="en-US" w:eastAsia="en-US"/>
        </w:rPr>
        <w:tab/>
      </w:r>
      <w:r w:rsidRPr="00BF585B">
        <w:rPr>
          <w:noProof/>
          <w:lang w:val="en-US"/>
        </w:rPr>
        <w:t>Wiring/additional</w:t>
      </w:r>
      <w:r w:rsidR="001F2E54">
        <w:rPr>
          <w:noProof/>
          <w:lang w:val="en-US"/>
        </w:rPr>
        <w:t xml:space="preserve"> </w:t>
      </w:r>
      <w:r w:rsidRPr="00BF585B">
        <w:rPr>
          <w:noProof/>
          <w:lang w:val="en-US"/>
        </w:rPr>
        <w:t>circuitry</w:t>
      </w:r>
      <w:r>
        <w:rPr>
          <w:noProof/>
        </w:rPr>
        <w:tab/>
      </w:r>
      <w:r w:rsidR="008A79C5">
        <w:rPr>
          <w:noProof/>
        </w:rPr>
        <w:fldChar w:fldCharType="begin"/>
      </w:r>
      <w:r>
        <w:rPr>
          <w:noProof/>
        </w:rPr>
        <w:instrText xml:space="preserve"> PAGEREF _Toc399226638 \h </w:instrText>
      </w:r>
      <w:r w:rsidR="008A79C5">
        <w:rPr>
          <w:noProof/>
        </w:rPr>
      </w:r>
      <w:r w:rsidR="008A79C5">
        <w:rPr>
          <w:noProof/>
        </w:rPr>
        <w:fldChar w:fldCharType="separate"/>
      </w:r>
      <w:r w:rsidR="0060186C">
        <w:rPr>
          <w:noProof/>
        </w:rPr>
        <w:t>3</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2.1.3</w:t>
      </w:r>
      <w:r w:rsidRPr="00F5278E">
        <w:rPr>
          <w:rFonts w:ascii="Calibri" w:eastAsia="Times New Roman" w:hAnsi="Calibri" w:cs="Times New Roman"/>
          <w:noProof/>
          <w:lang w:val="en-US" w:eastAsia="en-US"/>
        </w:rPr>
        <w:tab/>
      </w:r>
      <w:r w:rsidRPr="00BF585B">
        <w:rPr>
          <w:noProof/>
          <w:lang w:val="en-US"/>
        </w:rPr>
        <w:t>Position</w:t>
      </w:r>
      <w:r w:rsidR="001F2E54">
        <w:rPr>
          <w:noProof/>
          <w:lang w:val="en-US"/>
        </w:rPr>
        <w:t xml:space="preserve"> </w:t>
      </w:r>
      <w:r w:rsidRPr="00BF585B">
        <w:rPr>
          <w:noProof/>
          <w:lang w:val="en-US"/>
        </w:rPr>
        <w:t>in</w:t>
      </w:r>
      <w:r w:rsidR="001F2E54">
        <w:rPr>
          <w:noProof/>
          <w:lang w:val="en-US"/>
        </w:rPr>
        <w:t xml:space="preserve"> </w:t>
      </w:r>
      <w:r w:rsidRPr="00BF585B">
        <w:rPr>
          <w:noProof/>
          <w:lang w:val="en-US"/>
        </w:rPr>
        <w:t>car</w:t>
      </w:r>
      <w:r>
        <w:rPr>
          <w:noProof/>
        </w:rPr>
        <w:tab/>
      </w:r>
      <w:r w:rsidR="008A79C5">
        <w:rPr>
          <w:noProof/>
        </w:rPr>
        <w:fldChar w:fldCharType="begin"/>
      </w:r>
      <w:r>
        <w:rPr>
          <w:noProof/>
        </w:rPr>
        <w:instrText xml:space="preserve"> PAGEREF _Toc399226639 \h </w:instrText>
      </w:r>
      <w:r w:rsidR="008A79C5">
        <w:rPr>
          <w:noProof/>
        </w:rPr>
      </w:r>
      <w:r w:rsidR="008A79C5">
        <w:rPr>
          <w:noProof/>
        </w:rPr>
        <w:fldChar w:fldCharType="separate"/>
      </w:r>
      <w:r w:rsidR="0060186C">
        <w:rPr>
          <w:noProof/>
        </w:rPr>
        <w:t>4</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2.2</w:t>
      </w:r>
      <w:r w:rsidRPr="00F5278E">
        <w:rPr>
          <w:rFonts w:ascii="Calibri" w:eastAsia="Times New Roman" w:hAnsi="Calibri" w:cs="Times New Roman"/>
          <w:noProof/>
          <w:lang w:val="en-US" w:eastAsia="en-US"/>
        </w:rPr>
        <w:tab/>
      </w:r>
      <w:r w:rsidRPr="00BF585B">
        <w:rPr>
          <w:noProof/>
          <w:lang w:val="en-US"/>
        </w:rPr>
        <w:t>IMD</w:t>
      </w:r>
      <w:r>
        <w:rPr>
          <w:noProof/>
        </w:rPr>
        <w:tab/>
      </w:r>
      <w:r w:rsidR="008A79C5">
        <w:rPr>
          <w:noProof/>
        </w:rPr>
        <w:fldChar w:fldCharType="begin"/>
      </w:r>
      <w:r>
        <w:rPr>
          <w:noProof/>
        </w:rPr>
        <w:instrText xml:space="preserve"> PAGEREF _Toc399226640 \h </w:instrText>
      </w:r>
      <w:r w:rsidR="008A79C5">
        <w:rPr>
          <w:noProof/>
        </w:rPr>
      </w:r>
      <w:r w:rsidR="008A79C5">
        <w:rPr>
          <w:noProof/>
        </w:rPr>
        <w:fldChar w:fldCharType="separate"/>
      </w:r>
      <w:r w:rsidR="0060186C">
        <w:rPr>
          <w:noProof/>
        </w:rPr>
        <w:t>4</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2.2.1</w:t>
      </w:r>
      <w:r w:rsidRPr="00F5278E">
        <w:rPr>
          <w:rFonts w:ascii="Calibri" w:eastAsia="Times New Roman" w:hAnsi="Calibri" w:cs="Times New Roman"/>
          <w:noProof/>
          <w:lang w:val="en-US" w:eastAsia="en-US"/>
        </w:rPr>
        <w:tab/>
      </w:r>
      <w:r w:rsidRPr="00BF585B">
        <w:rPr>
          <w:noProof/>
          <w:lang w:val="en-US"/>
        </w:rPr>
        <w:t>Description(type,operationparameters)</w:t>
      </w:r>
      <w:r>
        <w:rPr>
          <w:noProof/>
        </w:rPr>
        <w:tab/>
      </w:r>
      <w:r w:rsidR="008A79C5">
        <w:rPr>
          <w:noProof/>
        </w:rPr>
        <w:fldChar w:fldCharType="begin"/>
      </w:r>
      <w:r>
        <w:rPr>
          <w:noProof/>
        </w:rPr>
        <w:instrText xml:space="preserve"> PAGEREF _Toc399226641 \h </w:instrText>
      </w:r>
      <w:r w:rsidR="008A79C5">
        <w:rPr>
          <w:noProof/>
        </w:rPr>
      </w:r>
      <w:r w:rsidR="008A79C5">
        <w:rPr>
          <w:noProof/>
        </w:rPr>
        <w:fldChar w:fldCharType="separate"/>
      </w:r>
      <w:r w:rsidR="0060186C">
        <w:rPr>
          <w:noProof/>
        </w:rPr>
        <w:t>4</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2.2.2</w:t>
      </w:r>
      <w:r w:rsidRPr="00F5278E">
        <w:rPr>
          <w:rFonts w:ascii="Calibri" w:eastAsia="Times New Roman" w:hAnsi="Calibri" w:cs="Times New Roman"/>
          <w:noProof/>
          <w:lang w:val="en-US" w:eastAsia="en-US"/>
        </w:rPr>
        <w:tab/>
      </w:r>
      <w:r w:rsidRPr="00BF585B">
        <w:rPr>
          <w:noProof/>
          <w:lang w:val="en-US"/>
        </w:rPr>
        <w:t>Wiring/cables/connectors/</w:t>
      </w:r>
      <w:r>
        <w:rPr>
          <w:noProof/>
        </w:rPr>
        <w:tab/>
      </w:r>
      <w:r w:rsidR="008A79C5">
        <w:rPr>
          <w:noProof/>
        </w:rPr>
        <w:fldChar w:fldCharType="begin"/>
      </w:r>
      <w:r>
        <w:rPr>
          <w:noProof/>
        </w:rPr>
        <w:instrText xml:space="preserve"> PAGEREF _Toc399226642 \h </w:instrText>
      </w:r>
      <w:r w:rsidR="008A79C5">
        <w:rPr>
          <w:noProof/>
        </w:rPr>
      </w:r>
      <w:r w:rsidR="008A79C5">
        <w:rPr>
          <w:noProof/>
        </w:rPr>
        <w:fldChar w:fldCharType="separate"/>
      </w:r>
      <w:r w:rsidR="0060186C">
        <w:rPr>
          <w:noProof/>
        </w:rPr>
        <w:t>5</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2.2.3</w:t>
      </w:r>
      <w:r w:rsidRPr="00F5278E">
        <w:rPr>
          <w:rFonts w:ascii="Calibri" w:eastAsia="Times New Roman" w:hAnsi="Calibri" w:cs="Times New Roman"/>
          <w:noProof/>
          <w:lang w:val="en-US" w:eastAsia="en-US"/>
        </w:rPr>
        <w:tab/>
      </w:r>
      <w:r w:rsidRPr="00BF585B">
        <w:rPr>
          <w:noProof/>
          <w:lang w:val="en-US"/>
        </w:rPr>
        <w:t>Position</w:t>
      </w:r>
      <w:r w:rsidR="001F2E54">
        <w:rPr>
          <w:noProof/>
          <w:lang w:val="en-US"/>
        </w:rPr>
        <w:t xml:space="preserve"> </w:t>
      </w:r>
      <w:r w:rsidRPr="00BF585B">
        <w:rPr>
          <w:noProof/>
          <w:lang w:val="en-US"/>
        </w:rPr>
        <w:t>in</w:t>
      </w:r>
      <w:r w:rsidR="001F2E54">
        <w:rPr>
          <w:noProof/>
          <w:lang w:val="en-US"/>
        </w:rPr>
        <w:t xml:space="preserve"> </w:t>
      </w:r>
      <w:r w:rsidRPr="00BF585B">
        <w:rPr>
          <w:noProof/>
          <w:lang w:val="en-US"/>
        </w:rPr>
        <w:t>car</w:t>
      </w:r>
      <w:r>
        <w:rPr>
          <w:noProof/>
        </w:rPr>
        <w:tab/>
      </w:r>
      <w:r w:rsidR="008A79C5">
        <w:rPr>
          <w:noProof/>
        </w:rPr>
        <w:fldChar w:fldCharType="begin"/>
      </w:r>
      <w:r>
        <w:rPr>
          <w:noProof/>
        </w:rPr>
        <w:instrText xml:space="preserve"> PAGEREF _Toc399226643 \h </w:instrText>
      </w:r>
      <w:r w:rsidR="008A79C5">
        <w:rPr>
          <w:noProof/>
        </w:rPr>
      </w:r>
      <w:r w:rsidR="008A79C5">
        <w:rPr>
          <w:noProof/>
        </w:rPr>
        <w:fldChar w:fldCharType="separate"/>
      </w:r>
      <w:r w:rsidR="0060186C">
        <w:rPr>
          <w:noProof/>
        </w:rPr>
        <w:t>5</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2.3</w:t>
      </w:r>
      <w:r w:rsidRPr="00F5278E">
        <w:rPr>
          <w:rFonts w:ascii="Calibri" w:eastAsia="Times New Roman" w:hAnsi="Calibri" w:cs="Times New Roman"/>
          <w:noProof/>
          <w:lang w:val="en-US" w:eastAsia="en-US"/>
        </w:rPr>
        <w:tab/>
      </w:r>
      <w:r w:rsidRPr="00BF585B">
        <w:rPr>
          <w:noProof/>
          <w:lang w:val="en-US"/>
        </w:rPr>
        <w:t>Inertia Switch</w:t>
      </w:r>
      <w:r>
        <w:rPr>
          <w:noProof/>
        </w:rPr>
        <w:tab/>
      </w:r>
      <w:r w:rsidR="008A79C5">
        <w:rPr>
          <w:noProof/>
        </w:rPr>
        <w:fldChar w:fldCharType="begin"/>
      </w:r>
      <w:r>
        <w:rPr>
          <w:noProof/>
        </w:rPr>
        <w:instrText xml:space="preserve"> PAGEREF _Toc399226644 \h </w:instrText>
      </w:r>
      <w:r w:rsidR="008A79C5">
        <w:rPr>
          <w:noProof/>
        </w:rPr>
      </w:r>
      <w:r w:rsidR="008A79C5">
        <w:rPr>
          <w:noProof/>
        </w:rPr>
        <w:fldChar w:fldCharType="separate"/>
      </w:r>
      <w:r w:rsidR="0060186C">
        <w:rPr>
          <w:noProof/>
        </w:rPr>
        <w:t>5</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2.3.1</w:t>
      </w:r>
      <w:r w:rsidRPr="00F5278E">
        <w:rPr>
          <w:rFonts w:ascii="Calibri" w:eastAsia="Times New Roman" w:hAnsi="Calibri" w:cs="Times New Roman"/>
          <w:noProof/>
          <w:lang w:val="en-US" w:eastAsia="en-US"/>
        </w:rPr>
        <w:tab/>
      </w:r>
      <w:r w:rsidRPr="00BF585B">
        <w:rPr>
          <w:noProof/>
          <w:lang w:val="en-US"/>
        </w:rPr>
        <w:t>Description(type,operationparameters)</w:t>
      </w:r>
      <w:r>
        <w:rPr>
          <w:noProof/>
        </w:rPr>
        <w:tab/>
      </w:r>
      <w:r w:rsidR="008A79C5">
        <w:rPr>
          <w:noProof/>
        </w:rPr>
        <w:fldChar w:fldCharType="begin"/>
      </w:r>
      <w:r>
        <w:rPr>
          <w:noProof/>
        </w:rPr>
        <w:instrText xml:space="preserve"> PAGEREF _Toc399226645 \h </w:instrText>
      </w:r>
      <w:r w:rsidR="008A79C5">
        <w:rPr>
          <w:noProof/>
        </w:rPr>
      </w:r>
      <w:r w:rsidR="008A79C5">
        <w:rPr>
          <w:noProof/>
        </w:rPr>
        <w:fldChar w:fldCharType="separate"/>
      </w:r>
      <w:r w:rsidR="0060186C">
        <w:rPr>
          <w:noProof/>
        </w:rPr>
        <w:t>5</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2.3.2</w:t>
      </w:r>
      <w:r w:rsidRPr="00F5278E">
        <w:rPr>
          <w:rFonts w:ascii="Calibri" w:eastAsia="Times New Roman" w:hAnsi="Calibri" w:cs="Times New Roman"/>
          <w:noProof/>
          <w:lang w:val="en-US" w:eastAsia="en-US"/>
        </w:rPr>
        <w:tab/>
      </w:r>
      <w:r w:rsidRPr="00BF585B">
        <w:rPr>
          <w:noProof/>
          <w:lang w:val="en-US"/>
        </w:rPr>
        <w:t>Wiring/cables/connectors/</w:t>
      </w:r>
      <w:r>
        <w:rPr>
          <w:noProof/>
        </w:rPr>
        <w:tab/>
      </w:r>
      <w:r w:rsidR="008A79C5">
        <w:rPr>
          <w:noProof/>
        </w:rPr>
        <w:fldChar w:fldCharType="begin"/>
      </w:r>
      <w:r>
        <w:rPr>
          <w:noProof/>
        </w:rPr>
        <w:instrText xml:space="preserve"> PAGEREF _Toc399226646 \h </w:instrText>
      </w:r>
      <w:r w:rsidR="008A79C5">
        <w:rPr>
          <w:noProof/>
        </w:rPr>
      </w:r>
      <w:r w:rsidR="008A79C5">
        <w:rPr>
          <w:noProof/>
        </w:rPr>
        <w:fldChar w:fldCharType="separate"/>
      </w:r>
      <w:r w:rsidR="0060186C">
        <w:rPr>
          <w:noProof/>
        </w:rPr>
        <w:t>5</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2.3.3</w:t>
      </w:r>
      <w:r w:rsidRPr="00F5278E">
        <w:rPr>
          <w:rFonts w:ascii="Calibri" w:eastAsia="Times New Roman" w:hAnsi="Calibri" w:cs="Times New Roman"/>
          <w:noProof/>
          <w:lang w:val="en-US" w:eastAsia="en-US"/>
        </w:rPr>
        <w:tab/>
      </w:r>
      <w:r w:rsidRPr="00BF585B">
        <w:rPr>
          <w:noProof/>
          <w:lang w:val="en-US"/>
        </w:rPr>
        <w:t>Positionincar</w:t>
      </w:r>
      <w:r>
        <w:rPr>
          <w:noProof/>
        </w:rPr>
        <w:tab/>
      </w:r>
      <w:r w:rsidR="008A79C5">
        <w:rPr>
          <w:noProof/>
        </w:rPr>
        <w:fldChar w:fldCharType="begin"/>
      </w:r>
      <w:r>
        <w:rPr>
          <w:noProof/>
        </w:rPr>
        <w:instrText xml:space="preserve"> PAGEREF _Toc399226647 \h </w:instrText>
      </w:r>
      <w:r w:rsidR="008A79C5">
        <w:rPr>
          <w:noProof/>
        </w:rPr>
      </w:r>
      <w:r w:rsidR="008A79C5">
        <w:rPr>
          <w:noProof/>
        </w:rPr>
        <w:fldChar w:fldCharType="separate"/>
      </w:r>
      <w:r w:rsidR="0060186C">
        <w:rPr>
          <w:noProof/>
        </w:rPr>
        <w:t>5</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2.4</w:t>
      </w:r>
      <w:r w:rsidRPr="00F5278E">
        <w:rPr>
          <w:rFonts w:ascii="Calibri" w:eastAsia="Times New Roman" w:hAnsi="Calibri" w:cs="Times New Roman"/>
          <w:noProof/>
          <w:lang w:val="en-US" w:eastAsia="en-US"/>
        </w:rPr>
        <w:tab/>
      </w:r>
      <w:r w:rsidRPr="00BF585B">
        <w:rPr>
          <w:noProof/>
          <w:lang w:val="en-US"/>
        </w:rPr>
        <w:t>Brake Plausibility Device</w:t>
      </w:r>
      <w:r>
        <w:rPr>
          <w:noProof/>
        </w:rPr>
        <w:tab/>
      </w:r>
      <w:r w:rsidR="008A79C5">
        <w:rPr>
          <w:noProof/>
        </w:rPr>
        <w:fldChar w:fldCharType="begin"/>
      </w:r>
      <w:r>
        <w:rPr>
          <w:noProof/>
        </w:rPr>
        <w:instrText xml:space="preserve"> PAGEREF _Toc399226648 \h </w:instrText>
      </w:r>
      <w:r w:rsidR="008A79C5">
        <w:rPr>
          <w:noProof/>
        </w:rPr>
      </w:r>
      <w:r w:rsidR="008A79C5">
        <w:rPr>
          <w:noProof/>
        </w:rPr>
        <w:fldChar w:fldCharType="separate"/>
      </w:r>
      <w:r w:rsidR="0060186C">
        <w:rPr>
          <w:noProof/>
        </w:rPr>
        <w:t>5</w:t>
      </w:r>
      <w:r w:rsidR="008A79C5">
        <w:rPr>
          <w:noProof/>
        </w:rPr>
        <w:fldChar w:fldCharType="end"/>
      </w:r>
    </w:p>
    <w:p w:rsidR="00824E9D" w:rsidRPr="00F5278E" w:rsidRDefault="00824E9D">
      <w:pPr>
        <w:pStyle w:val="TOC2"/>
        <w:tabs>
          <w:tab w:val="left" w:pos="1100"/>
          <w:tab w:val="right" w:leader="dot" w:pos="9638"/>
        </w:tabs>
        <w:rPr>
          <w:rFonts w:ascii="Calibri" w:eastAsia="Times New Roman" w:hAnsi="Calibri" w:cs="Times New Roman"/>
          <w:noProof/>
          <w:lang w:val="en-US" w:eastAsia="en-US"/>
        </w:rPr>
      </w:pPr>
      <w:r w:rsidRPr="00BF585B">
        <w:rPr>
          <w:noProof/>
          <w:lang w:val="en-US"/>
        </w:rPr>
        <w:t>2.4.1</w:t>
      </w:r>
      <w:r w:rsidRPr="00F5278E">
        <w:rPr>
          <w:rFonts w:ascii="Calibri" w:eastAsia="Times New Roman" w:hAnsi="Calibri" w:cs="Times New Roman"/>
          <w:noProof/>
          <w:lang w:val="en-US" w:eastAsia="en-US"/>
        </w:rPr>
        <w:tab/>
      </w:r>
      <w:r w:rsidRPr="00BF585B">
        <w:rPr>
          <w:noProof/>
          <w:lang w:val="en-US"/>
        </w:rPr>
        <w:t>Description</w:t>
      </w:r>
      <w:r w:rsidR="001F2E54">
        <w:rPr>
          <w:noProof/>
          <w:lang w:val="en-US"/>
        </w:rPr>
        <w:t xml:space="preserve"> </w:t>
      </w:r>
      <w:r w:rsidRPr="00BF585B">
        <w:rPr>
          <w:noProof/>
          <w:lang w:val="en-US"/>
        </w:rPr>
        <w:t>/</w:t>
      </w:r>
      <w:r w:rsidR="001F2E54">
        <w:rPr>
          <w:noProof/>
          <w:lang w:val="en-US"/>
        </w:rPr>
        <w:t xml:space="preserve"> </w:t>
      </w:r>
      <w:r w:rsidRPr="00BF585B">
        <w:rPr>
          <w:noProof/>
          <w:lang w:val="en-US"/>
        </w:rPr>
        <w:t>additional</w:t>
      </w:r>
      <w:r w:rsidR="001F2E54">
        <w:rPr>
          <w:noProof/>
          <w:lang w:val="en-US"/>
        </w:rPr>
        <w:t xml:space="preserve"> </w:t>
      </w:r>
      <w:r w:rsidRPr="00BF585B">
        <w:rPr>
          <w:noProof/>
          <w:lang w:val="en-US"/>
        </w:rPr>
        <w:t>circuitry</w:t>
      </w:r>
      <w:r>
        <w:rPr>
          <w:noProof/>
        </w:rPr>
        <w:tab/>
      </w:r>
      <w:r w:rsidR="008A79C5">
        <w:rPr>
          <w:noProof/>
        </w:rPr>
        <w:fldChar w:fldCharType="begin"/>
      </w:r>
      <w:r>
        <w:rPr>
          <w:noProof/>
        </w:rPr>
        <w:instrText xml:space="preserve"> PAGEREF _Toc399226649 \h </w:instrText>
      </w:r>
      <w:r w:rsidR="008A79C5">
        <w:rPr>
          <w:noProof/>
        </w:rPr>
      </w:r>
      <w:r w:rsidR="008A79C5">
        <w:rPr>
          <w:noProof/>
        </w:rPr>
        <w:fldChar w:fldCharType="separate"/>
      </w:r>
      <w:r w:rsidR="0060186C">
        <w:rPr>
          <w:noProof/>
        </w:rPr>
        <w:t>5</w:t>
      </w:r>
      <w:r w:rsidR="008A79C5">
        <w:rPr>
          <w:noProof/>
        </w:rPr>
        <w:fldChar w:fldCharType="end"/>
      </w:r>
    </w:p>
    <w:p w:rsidR="00824E9D" w:rsidRPr="00F5278E" w:rsidRDefault="00824E9D">
      <w:pPr>
        <w:pStyle w:val="TOC2"/>
        <w:tabs>
          <w:tab w:val="left" w:pos="1100"/>
          <w:tab w:val="right" w:leader="dot" w:pos="9638"/>
        </w:tabs>
        <w:rPr>
          <w:rFonts w:ascii="Calibri" w:eastAsia="Times New Roman" w:hAnsi="Calibri" w:cs="Times New Roman"/>
          <w:noProof/>
          <w:lang w:val="en-US" w:eastAsia="en-US"/>
        </w:rPr>
      </w:pPr>
      <w:r w:rsidRPr="00BF585B">
        <w:rPr>
          <w:noProof/>
          <w:lang w:val="en-US"/>
        </w:rPr>
        <w:t>2.4.2</w:t>
      </w:r>
      <w:r w:rsidRPr="00F5278E">
        <w:rPr>
          <w:rFonts w:ascii="Calibri" w:eastAsia="Times New Roman" w:hAnsi="Calibri" w:cs="Times New Roman"/>
          <w:noProof/>
          <w:lang w:val="en-US" w:eastAsia="en-US"/>
        </w:rPr>
        <w:tab/>
      </w:r>
      <w:r w:rsidRPr="00BF585B">
        <w:rPr>
          <w:noProof/>
          <w:lang w:val="en-US"/>
        </w:rPr>
        <w:t>Wiring</w:t>
      </w:r>
      <w:r>
        <w:rPr>
          <w:noProof/>
        </w:rPr>
        <w:tab/>
      </w:r>
      <w:r w:rsidR="008A79C5">
        <w:rPr>
          <w:noProof/>
        </w:rPr>
        <w:fldChar w:fldCharType="begin"/>
      </w:r>
      <w:r>
        <w:rPr>
          <w:noProof/>
        </w:rPr>
        <w:instrText xml:space="preserve"> PAGEREF _Toc399226650 \h </w:instrText>
      </w:r>
      <w:r w:rsidR="008A79C5">
        <w:rPr>
          <w:noProof/>
        </w:rPr>
      </w:r>
      <w:r w:rsidR="008A79C5">
        <w:rPr>
          <w:noProof/>
        </w:rPr>
        <w:fldChar w:fldCharType="separate"/>
      </w:r>
      <w:r w:rsidR="0060186C">
        <w:rPr>
          <w:noProof/>
        </w:rPr>
        <w:t>6</w:t>
      </w:r>
      <w:r w:rsidR="008A79C5">
        <w:rPr>
          <w:noProof/>
        </w:rPr>
        <w:fldChar w:fldCharType="end"/>
      </w:r>
    </w:p>
    <w:p w:rsidR="00824E9D" w:rsidRPr="00F5278E" w:rsidRDefault="00824E9D">
      <w:pPr>
        <w:pStyle w:val="TOC2"/>
        <w:tabs>
          <w:tab w:val="left" w:pos="1100"/>
          <w:tab w:val="right" w:leader="dot" w:pos="9638"/>
        </w:tabs>
        <w:rPr>
          <w:rFonts w:ascii="Calibri" w:eastAsia="Times New Roman" w:hAnsi="Calibri" w:cs="Times New Roman"/>
          <w:noProof/>
          <w:lang w:val="en-US" w:eastAsia="en-US"/>
        </w:rPr>
      </w:pPr>
      <w:r w:rsidRPr="00BF585B">
        <w:rPr>
          <w:noProof/>
          <w:lang w:val="en-US"/>
        </w:rPr>
        <w:t>2.4.3</w:t>
      </w:r>
      <w:r w:rsidRPr="00F5278E">
        <w:rPr>
          <w:rFonts w:ascii="Calibri" w:eastAsia="Times New Roman" w:hAnsi="Calibri" w:cs="Times New Roman"/>
          <w:noProof/>
          <w:lang w:val="en-US" w:eastAsia="en-US"/>
        </w:rPr>
        <w:tab/>
      </w:r>
      <w:r w:rsidRPr="00BF585B">
        <w:rPr>
          <w:noProof/>
          <w:lang w:val="en-US"/>
        </w:rPr>
        <w:t>Positionincar/mechanicalfastening/mechanicalconnection</w:t>
      </w:r>
      <w:r>
        <w:rPr>
          <w:noProof/>
        </w:rPr>
        <w:tab/>
      </w:r>
      <w:r w:rsidR="008A79C5">
        <w:rPr>
          <w:noProof/>
        </w:rPr>
        <w:fldChar w:fldCharType="begin"/>
      </w:r>
      <w:r>
        <w:rPr>
          <w:noProof/>
        </w:rPr>
        <w:instrText xml:space="preserve"> PAGEREF _Toc399226651 \h </w:instrText>
      </w:r>
      <w:r w:rsidR="008A79C5">
        <w:rPr>
          <w:noProof/>
        </w:rPr>
      </w:r>
      <w:r w:rsidR="008A79C5">
        <w:rPr>
          <w:noProof/>
        </w:rPr>
        <w:fldChar w:fldCharType="separate"/>
      </w:r>
      <w:r w:rsidR="0060186C">
        <w:rPr>
          <w:noProof/>
        </w:rPr>
        <w:t>6</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2.5</w:t>
      </w:r>
      <w:r w:rsidRPr="00F5278E">
        <w:rPr>
          <w:rFonts w:ascii="Calibri" w:eastAsia="Times New Roman" w:hAnsi="Calibri" w:cs="Times New Roman"/>
          <w:noProof/>
          <w:lang w:val="en-US" w:eastAsia="en-US"/>
        </w:rPr>
        <w:tab/>
      </w:r>
      <w:r w:rsidRPr="00BF585B">
        <w:rPr>
          <w:noProof/>
          <w:lang w:val="en-US"/>
        </w:rPr>
        <w:t>Reset / LatchingforIMDandBMS</w:t>
      </w:r>
      <w:r>
        <w:rPr>
          <w:noProof/>
        </w:rPr>
        <w:tab/>
      </w:r>
      <w:r w:rsidR="008A79C5">
        <w:rPr>
          <w:noProof/>
        </w:rPr>
        <w:fldChar w:fldCharType="begin"/>
      </w:r>
      <w:r>
        <w:rPr>
          <w:noProof/>
        </w:rPr>
        <w:instrText xml:space="preserve"> PAGEREF _Toc399226652 \h </w:instrText>
      </w:r>
      <w:r w:rsidR="008A79C5">
        <w:rPr>
          <w:noProof/>
        </w:rPr>
      </w:r>
      <w:r w:rsidR="008A79C5">
        <w:rPr>
          <w:noProof/>
        </w:rPr>
        <w:fldChar w:fldCharType="separate"/>
      </w:r>
      <w:r w:rsidR="0060186C">
        <w:rPr>
          <w:noProof/>
        </w:rPr>
        <w:t>6</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2.5.1</w:t>
      </w:r>
      <w:r w:rsidRPr="00F5278E">
        <w:rPr>
          <w:rFonts w:ascii="Calibri" w:eastAsia="Times New Roman" w:hAnsi="Calibri" w:cs="Times New Roman"/>
          <w:noProof/>
          <w:lang w:val="en-US" w:eastAsia="en-US"/>
        </w:rPr>
        <w:tab/>
      </w:r>
      <w:r w:rsidRPr="00BF585B">
        <w:rPr>
          <w:noProof/>
          <w:lang w:val="en-US"/>
        </w:rPr>
        <w:t>Description/circuitry</w:t>
      </w:r>
      <w:r>
        <w:rPr>
          <w:noProof/>
        </w:rPr>
        <w:tab/>
      </w:r>
      <w:r w:rsidR="008A79C5">
        <w:rPr>
          <w:noProof/>
        </w:rPr>
        <w:fldChar w:fldCharType="begin"/>
      </w:r>
      <w:r>
        <w:rPr>
          <w:noProof/>
        </w:rPr>
        <w:instrText xml:space="preserve"> PAGEREF _Toc399226653 \h </w:instrText>
      </w:r>
      <w:r w:rsidR="008A79C5">
        <w:rPr>
          <w:noProof/>
        </w:rPr>
      </w:r>
      <w:r w:rsidR="008A79C5">
        <w:rPr>
          <w:noProof/>
        </w:rPr>
        <w:fldChar w:fldCharType="separate"/>
      </w:r>
      <w:r w:rsidR="0060186C">
        <w:rPr>
          <w:noProof/>
        </w:rPr>
        <w:t>6</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2.5.2</w:t>
      </w:r>
      <w:r w:rsidRPr="00F5278E">
        <w:rPr>
          <w:rFonts w:ascii="Calibri" w:eastAsia="Times New Roman" w:hAnsi="Calibri" w:cs="Times New Roman"/>
          <w:noProof/>
          <w:lang w:val="en-US" w:eastAsia="en-US"/>
        </w:rPr>
        <w:tab/>
      </w:r>
      <w:r w:rsidRPr="00BF585B">
        <w:rPr>
          <w:noProof/>
          <w:lang w:val="en-US"/>
        </w:rPr>
        <w:t>Wiring/cables/connectors</w:t>
      </w:r>
      <w:r>
        <w:rPr>
          <w:noProof/>
        </w:rPr>
        <w:tab/>
      </w:r>
      <w:r w:rsidR="008A79C5">
        <w:rPr>
          <w:noProof/>
        </w:rPr>
        <w:fldChar w:fldCharType="begin"/>
      </w:r>
      <w:r>
        <w:rPr>
          <w:noProof/>
        </w:rPr>
        <w:instrText xml:space="preserve"> PAGEREF _Toc399226654 \h </w:instrText>
      </w:r>
      <w:r w:rsidR="008A79C5">
        <w:rPr>
          <w:noProof/>
        </w:rPr>
      </w:r>
      <w:r w:rsidR="008A79C5">
        <w:rPr>
          <w:noProof/>
        </w:rPr>
        <w:fldChar w:fldCharType="separate"/>
      </w:r>
      <w:r w:rsidR="0060186C">
        <w:rPr>
          <w:noProof/>
        </w:rPr>
        <w:t>6</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2.5.3</w:t>
      </w:r>
      <w:r w:rsidRPr="00F5278E">
        <w:rPr>
          <w:rFonts w:ascii="Calibri" w:eastAsia="Times New Roman" w:hAnsi="Calibri" w:cs="Times New Roman"/>
          <w:noProof/>
          <w:lang w:val="en-US" w:eastAsia="en-US"/>
        </w:rPr>
        <w:tab/>
      </w:r>
      <w:r w:rsidRPr="00BF585B">
        <w:rPr>
          <w:noProof/>
          <w:lang w:val="en-US"/>
        </w:rPr>
        <w:t>Position</w:t>
      </w:r>
      <w:r w:rsidR="001F2E54">
        <w:rPr>
          <w:noProof/>
          <w:lang w:val="en-US"/>
        </w:rPr>
        <w:t xml:space="preserve"> </w:t>
      </w:r>
      <w:r w:rsidRPr="00BF585B">
        <w:rPr>
          <w:noProof/>
          <w:lang w:val="en-US"/>
        </w:rPr>
        <w:t>in</w:t>
      </w:r>
      <w:r w:rsidR="001F2E54">
        <w:rPr>
          <w:noProof/>
          <w:lang w:val="en-US"/>
        </w:rPr>
        <w:t xml:space="preserve"> </w:t>
      </w:r>
      <w:r w:rsidRPr="00BF585B">
        <w:rPr>
          <w:noProof/>
          <w:lang w:val="en-US"/>
        </w:rPr>
        <w:t>car</w:t>
      </w:r>
      <w:r>
        <w:rPr>
          <w:noProof/>
        </w:rPr>
        <w:tab/>
      </w:r>
      <w:r w:rsidR="008A79C5">
        <w:rPr>
          <w:noProof/>
        </w:rPr>
        <w:fldChar w:fldCharType="begin"/>
      </w:r>
      <w:r>
        <w:rPr>
          <w:noProof/>
        </w:rPr>
        <w:instrText xml:space="preserve"> PAGEREF _Toc399226655 \h </w:instrText>
      </w:r>
      <w:r w:rsidR="008A79C5">
        <w:rPr>
          <w:noProof/>
        </w:rPr>
      </w:r>
      <w:r w:rsidR="008A79C5">
        <w:rPr>
          <w:noProof/>
        </w:rPr>
        <w:fldChar w:fldCharType="separate"/>
      </w:r>
      <w:r w:rsidR="0060186C">
        <w:rPr>
          <w:noProof/>
        </w:rPr>
        <w:t>6</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2.6</w:t>
      </w:r>
      <w:r w:rsidRPr="00F5278E">
        <w:rPr>
          <w:rFonts w:ascii="Calibri" w:eastAsia="Times New Roman" w:hAnsi="Calibri" w:cs="Times New Roman"/>
          <w:noProof/>
          <w:lang w:val="en-US" w:eastAsia="en-US"/>
        </w:rPr>
        <w:tab/>
      </w:r>
      <w:r w:rsidRPr="00BF585B">
        <w:rPr>
          <w:noProof/>
          <w:lang w:val="en-US"/>
        </w:rPr>
        <w:t>Shutdown System Interlocks</w:t>
      </w:r>
      <w:r>
        <w:rPr>
          <w:noProof/>
        </w:rPr>
        <w:tab/>
      </w:r>
      <w:r w:rsidR="008A79C5">
        <w:rPr>
          <w:noProof/>
        </w:rPr>
        <w:fldChar w:fldCharType="begin"/>
      </w:r>
      <w:r>
        <w:rPr>
          <w:noProof/>
        </w:rPr>
        <w:instrText xml:space="preserve"> PAGEREF _Toc399226656 \h </w:instrText>
      </w:r>
      <w:r w:rsidR="008A79C5">
        <w:rPr>
          <w:noProof/>
        </w:rPr>
      </w:r>
      <w:r w:rsidR="008A79C5">
        <w:rPr>
          <w:noProof/>
        </w:rPr>
        <w:fldChar w:fldCharType="separate"/>
      </w:r>
      <w:r w:rsidR="0060186C">
        <w:rPr>
          <w:noProof/>
        </w:rPr>
        <w:t>7</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2.6.1</w:t>
      </w:r>
      <w:r w:rsidRPr="00F5278E">
        <w:rPr>
          <w:rFonts w:ascii="Calibri" w:eastAsia="Times New Roman" w:hAnsi="Calibri" w:cs="Times New Roman"/>
          <w:noProof/>
          <w:lang w:val="en-US" w:eastAsia="en-US"/>
        </w:rPr>
        <w:tab/>
      </w:r>
      <w:r w:rsidRPr="00BF585B">
        <w:rPr>
          <w:noProof/>
          <w:lang w:val="en-US"/>
        </w:rPr>
        <w:t>Description/circuitry</w:t>
      </w:r>
      <w:r>
        <w:rPr>
          <w:noProof/>
        </w:rPr>
        <w:tab/>
      </w:r>
      <w:r w:rsidR="008A79C5">
        <w:rPr>
          <w:noProof/>
        </w:rPr>
        <w:fldChar w:fldCharType="begin"/>
      </w:r>
      <w:r>
        <w:rPr>
          <w:noProof/>
        </w:rPr>
        <w:instrText xml:space="preserve"> PAGEREF _Toc399226657 \h </w:instrText>
      </w:r>
      <w:r w:rsidR="008A79C5">
        <w:rPr>
          <w:noProof/>
        </w:rPr>
      </w:r>
      <w:r w:rsidR="008A79C5">
        <w:rPr>
          <w:noProof/>
        </w:rPr>
        <w:fldChar w:fldCharType="separate"/>
      </w:r>
      <w:r w:rsidR="0060186C">
        <w:rPr>
          <w:noProof/>
        </w:rPr>
        <w:t>7</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2.6.2</w:t>
      </w:r>
      <w:r w:rsidRPr="00F5278E">
        <w:rPr>
          <w:rFonts w:ascii="Calibri" w:eastAsia="Times New Roman" w:hAnsi="Calibri" w:cs="Times New Roman"/>
          <w:noProof/>
          <w:lang w:val="en-US" w:eastAsia="en-US"/>
        </w:rPr>
        <w:tab/>
      </w:r>
      <w:r w:rsidRPr="00BF585B">
        <w:rPr>
          <w:noProof/>
          <w:lang w:val="en-US"/>
        </w:rPr>
        <w:t>Wiring/cables/connectors</w:t>
      </w:r>
      <w:r>
        <w:rPr>
          <w:noProof/>
        </w:rPr>
        <w:tab/>
      </w:r>
      <w:r w:rsidR="008A79C5">
        <w:rPr>
          <w:noProof/>
        </w:rPr>
        <w:fldChar w:fldCharType="begin"/>
      </w:r>
      <w:r>
        <w:rPr>
          <w:noProof/>
        </w:rPr>
        <w:instrText xml:space="preserve"> PAGEREF _Toc399226658 \h </w:instrText>
      </w:r>
      <w:r w:rsidR="008A79C5">
        <w:rPr>
          <w:noProof/>
        </w:rPr>
      </w:r>
      <w:r w:rsidR="008A79C5">
        <w:rPr>
          <w:noProof/>
        </w:rPr>
        <w:fldChar w:fldCharType="separate"/>
      </w:r>
      <w:r w:rsidR="0060186C">
        <w:rPr>
          <w:noProof/>
        </w:rPr>
        <w:t>7</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lastRenderedPageBreak/>
        <w:t>2.6.3</w:t>
      </w:r>
      <w:r w:rsidRPr="00F5278E">
        <w:rPr>
          <w:rFonts w:ascii="Calibri" w:eastAsia="Times New Roman" w:hAnsi="Calibri" w:cs="Times New Roman"/>
          <w:noProof/>
          <w:lang w:val="en-US" w:eastAsia="en-US"/>
        </w:rPr>
        <w:tab/>
      </w:r>
      <w:r w:rsidRPr="00BF585B">
        <w:rPr>
          <w:noProof/>
          <w:lang w:val="en-US"/>
        </w:rPr>
        <w:t>Position</w:t>
      </w:r>
      <w:r w:rsidR="001F2E54">
        <w:rPr>
          <w:noProof/>
          <w:lang w:val="en-US"/>
        </w:rPr>
        <w:t xml:space="preserve"> </w:t>
      </w:r>
      <w:r w:rsidRPr="00BF585B">
        <w:rPr>
          <w:noProof/>
          <w:lang w:val="en-US"/>
        </w:rPr>
        <w:t>in</w:t>
      </w:r>
      <w:r w:rsidR="001F2E54">
        <w:rPr>
          <w:noProof/>
          <w:lang w:val="en-US"/>
        </w:rPr>
        <w:t xml:space="preserve"> </w:t>
      </w:r>
      <w:r w:rsidRPr="00BF585B">
        <w:rPr>
          <w:noProof/>
          <w:lang w:val="en-US"/>
        </w:rPr>
        <w:t>car</w:t>
      </w:r>
      <w:r>
        <w:rPr>
          <w:noProof/>
        </w:rPr>
        <w:tab/>
      </w:r>
      <w:r w:rsidR="008A79C5">
        <w:rPr>
          <w:noProof/>
        </w:rPr>
        <w:fldChar w:fldCharType="begin"/>
      </w:r>
      <w:r>
        <w:rPr>
          <w:noProof/>
        </w:rPr>
        <w:instrText xml:space="preserve"> PAGEREF _Toc399226659 \h </w:instrText>
      </w:r>
      <w:r w:rsidR="008A79C5">
        <w:rPr>
          <w:noProof/>
        </w:rPr>
      </w:r>
      <w:r w:rsidR="008A79C5">
        <w:rPr>
          <w:noProof/>
        </w:rPr>
        <w:fldChar w:fldCharType="separate"/>
      </w:r>
      <w:r w:rsidR="0060186C">
        <w:rPr>
          <w:noProof/>
        </w:rPr>
        <w:t>7</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2.7</w:t>
      </w:r>
      <w:r w:rsidRPr="00F5278E">
        <w:rPr>
          <w:rFonts w:ascii="Calibri" w:eastAsia="Times New Roman" w:hAnsi="Calibri" w:cs="Times New Roman"/>
          <w:noProof/>
          <w:lang w:val="en-US" w:eastAsia="en-US"/>
        </w:rPr>
        <w:tab/>
      </w:r>
      <w:r w:rsidRPr="00BF585B">
        <w:rPr>
          <w:noProof/>
          <w:lang w:val="en-US"/>
        </w:rPr>
        <w:t>Tractive</w:t>
      </w:r>
      <w:r w:rsidR="001F2E54">
        <w:rPr>
          <w:noProof/>
          <w:lang w:val="en-US"/>
        </w:rPr>
        <w:t xml:space="preserve"> </w:t>
      </w:r>
      <w:r w:rsidRPr="00BF585B">
        <w:rPr>
          <w:noProof/>
          <w:lang w:val="en-US"/>
        </w:rPr>
        <w:t>system</w:t>
      </w:r>
      <w:r w:rsidR="001F2E54">
        <w:rPr>
          <w:noProof/>
          <w:lang w:val="en-US"/>
        </w:rPr>
        <w:t xml:space="preserve"> </w:t>
      </w:r>
      <w:r w:rsidRPr="00BF585B">
        <w:rPr>
          <w:noProof/>
          <w:lang w:val="en-US"/>
        </w:rPr>
        <w:t>active</w:t>
      </w:r>
      <w:r w:rsidR="001F2E54">
        <w:rPr>
          <w:noProof/>
          <w:lang w:val="en-US"/>
        </w:rPr>
        <w:t xml:space="preserve"> </w:t>
      </w:r>
      <w:r w:rsidRPr="00BF585B">
        <w:rPr>
          <w:noProof/>
          <w:lang w:val="en-US"/>
        </w:rPr>
        <w:t>light</w:t>
      </w:r>
      <w:r>
        <w:rPr>
          <w:noProof/>
        </w:rPr>
        <w:tab/>
      </w:r>
      <w:r w:rsidR="008A79C5">
        <w:rPr>
          <w:noProof/>
        </w:rPr>
        <w:fldChar w:fldCharType="begin"/>
      </w:r>
      <w:r>
        <w:rPr>
          <w:noProof/>
        </w:rPr>
        <w:instrText xml:space="preserve"> PAGEREF _Toc399226660 \h </w:instrText>
      </w:r>
      <w:r w:rsidR="008A79C5">
        <w:rPr>
          <w:noProof/>
        </w:rPr>
      </w:r>
      <w:r w:rsidR="008A79C5">
        <w:rPr>
          <w:noProof/>
        </w:rPr>
        <w:fldChar w:fldCharType="separate"/>
      </w:r>
      <w:r w:rsidR="0060186C">
        <w:rPr>
          <w:noProof/>
        </w:rPr>
        <w:t>7</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2.7.1</w:t>
      </w:r>
      <w:r w:rsidRPr="00F5278E">
        <w:rPr>
          <w:rFonts w:ascii="Calibri" w:eastAsia="Times New Roman" w:hAnsi="Calibri" w:cs="Times New Roman"/>
          <w:noProof/>
          <w:lang w:val="en-US" w:eastAsia="en-US"/>
        </w:rPr>
        <w:tab/>
      </w:r>
      <w:r w:rsidRPr="00BF585B">
        <w:rPr>
          <w:noProof/>
          <w:lang w:val="en-US"/>
        </w:rPr>
        <w:t>Description/circuitry</w:t>
      </w:r>
      <w:r>
        <w:rPr>
          <w:noProof/>
        </w:rPr>
        <w:tab/>
      </w:r>
      <w:r w:rsidR="008A79C5">
        <w:rPr>
          <w:noProof/>
        </w:rPr>
        <w:fldChar w:fldCharType="begin"/>
      </w:r>
      <w:r>
        <w:rPr>
          <w:noProof/>
        </w:rPr>
        <w:instrText xml:space="preserve"> PAGEREF _Toc399226661 \h </w:instrText>
      </w:r>
      <w:r w:rsidR="008A79C5">
        <w:rPr>
          <w:noProof/>
        </w:rPr>
      </w:r>
      <w:r w:rsidR="008A79C5">
        <w:rPr>
          <w:noProof/>
        </w:rPr>
        <w:fldChar w:fldCharType="separate"/>
      </w:r>
      <w:r w:rsidR="0060186C">
        <w:rPr>
          <w:noProof/>
        </w:rPr>
        <w:t>7</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2.7.2</w:t>
      </w:r>
      <w:r w:rsidRPr="00F5278E">
        <w:rPr>
          <w:rFonts w:ascii="Calibri" w:eastAsia="Times New Roman" w:hAnsi="Calibri" w:cs="Times New Roman"/>
          <w:noProof/>
          <w:lang w:val="en-US" w:eastAsia="en-US"/>
        </w:rPr>
        <w:tab/>
      </w:r>
      <w:r w:rsidRPr="00BF585B">
        <w:rPr>
          <w:noProof/>
          <w:lang w:val="en-US"/>
        </w:rPr>
        <w:t>Wiring/cables/connectors</w:t>
      </w:r>
      <w:r>
        <w:rPr>
          <w:noProof/>
        </w:rPr>
        <w:tab/>
      </w:r>
      <w:r w:rsidR="008A79C5">
        <w:rPr>
          <w:noProof/>
        </w:rPr>
        <w:fldChar w:fldCharType="begin"/>
      </w:r>
      <w:r>
        <w:rPr>
          <w:noProof/>
        </w:rPr>
        <w:instrText xml:space="preserve"> PAGEREF _Toc399226662 \h </w:instrText>
      </w:r>
      <w:r w:rsidR="008A79C5">
        <w:rPr>
          <w:noProof/>
        </w:rPr>
      </w:r>
      <w:r w:rsidR="008A79C5">
        <w:rPr>
          <w:noProof/>
        </w:rPr>
        <w:fldChar w:fldCharType="separate"/>
      </w:r>
      <w:r w:rsidR="0060186C">
        <w:rPr>
          <w:noProof/>
        </w:rPr>
        <w:t>8</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2.7.3</w:t>
      </w:r>
      <w:r w:rsidRPr="00F5278E">
        <w:rPr>
          <w:rFonts w:ascii="Calibri" w:eastAsia="Times New Roman" w:hAnsi="Calibri" w:cs="Times New Roman"/>
          <w:noProof/>
          <w:lang w:val="en-US" w:eastAsia="en-US"/>
        </w:rPr>
        <w:tab/>
      </w:r>
      <w:r w:rsidRPr="00BF585B">
        <w:rPr>
          <w:noProof/>
          <w:lang w:val="en-US"/>
        </w:rPr>
        <w:t>Position</w:t>
      </w:r>
      <w:r w:rsidR="001F2E54">
        <w:rPr>
          <w:noProof/>
          <w:lang w:val="en-US"/>
        </w:rPr>
        <w:t xml:space="preserve"> </w:t>
      </w:r>
      <w:r w:rsidRPr="00BF585B">
        <w:rPr>
          <w:noProof/>
          <w:lang w:val="en-US"/>
        </w:rPr>
        <w:t>in</w:t>
      </w:r>
      <w:r w:rsidR="001F2E54">
        <w:rPr>
          <w:noProof/>
          <w:lang w:val="en-US"/>
        </w:rPr>
        <w:t xml:space="preserve"> </w:t>
      </w:r>
      <w:r w:rsidRPr="00BF585B">
        <w:rPr>
          <w:noProof/>
          <w:lang w:val="en-US"/>
        </w:rPr>
        <w:t>car</w:t>
      </w:r>
      <w:r>
        <w:rPr>
          <w:noProof/>
        </w:rPr>
        <w:tab/>
      </w:r>
      <w:r w:rsidR="008A79C5">
        <w:rPr>
          <w:noProof/>
        </w:rPr>
        <w:fldChar w:fldCharType="begin"/>
      </w:r>
      <w:r>
        <w:rPr>
          <w:noProof/>
        </w:rPr>
        <w:instrText xml:space="preserve"> PAGEREF _Toc399226663 \h </w:instrText>
      </w:r>
      <w:r w:rsidR="008A79C5">
        <w:rPr>
          <w:noProof/>
        </w:rPr>
      </w:r>
      <w:r w:rsidR="008A79C5">
        <w:rPr>
          <w:noProof/>
        </w:rPr>
        <w:fldChar w:fldCharType="separate"/>
      </w:r>
      <w:r w:rsidR="0060186C">
        <w:rPr>
          <w:noProof/>
        </w:rPr>
        <w:t>8</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2.8</w:t>
      </w:r>
      <w:r w:rsidRPr="00F5278E">
        <w:rPr>
          <w:rFonts w:ascii="Calibri" w:eastAsia="Times New Roman" w:hAnsi="Calibri" w:cs="Times New Roman"/>
          <w:noProof/>
          <w:lang w:val="en-US" w:eastAsia="en-US"/>
        </w:rPr>
        <w:tab/>
      </w:r>
      <w:r w:rsidRPr="00BF585B">
        <w:rPr>
          <w:noProof/>
          <w:lang w:val="en-US"/>
        </w:rPr>
        <w:t>Measurement</w:t>
      </w:r>
      <w:r w:rsidR="001F2E54">
        <w:rPr>
          <w:noProof/>
          <w:lang w:val="en-US"/>
        </w:rPr>
        <w:t xml:space="preserve"> </w:t>
      </w:r>
      <w:r w:rsidRPr="00BF585B">
        <w:rPr>
          <w:noProof/>
          <w:lang w:val="en-US"/>
        </w:rPr>
        <w:t>points</w:t>
      </w:r>
      <w:r>
        <w:rPr>
          <w:noProof/>
        </w:rPr>
        <w:tab/>
      </w:r>
      <w:r w:rsidR="008A79C5">
        <w:rPr>
          <w:noProof/>
        </w:rPr>
        <w:fldChar w:fldCharType="begin"/>
      </w:r>
      <w:r>
        <w:rPr>
          <w:noProof/>
        </w:rPr>
        <w:instrText xml:space="preserve"> PAGEREF _Toc399226664 \h </w:instrText>
      </w:r>
      <w:r w:rsidR="008A79C5">
        <w:rPr>
          <w:noProof/>
        </w:rPr>
      </w:r>
      <w:r w:rsidR="008A79C5">
        <w:rPr>
          <w:noProof/>
        </w:rPr>
        <w:fldChar w:fldCharType="separate"/>
      </w:r>
      <w:r w:rsidR="0060186C">
        <w:rPr>
          <w:noProof/>
        </w:rPr>
        <w:t>8</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rFonts w:eastAsia="Arial"/>
          <w:noProof/>
          <w:lang w:val="en-US"/>
        </w:rPr>
        <w:t>2.8.1</w:t>
      </w:r>
      <w:r w:rsidRPr="00F5278E">
        <w:rPr>
          <w:rFonts w:ascii="Calibri" w:eastAsia="Times New Roman" w:hAnsi="Calibri" w:cs="Times New Roman"/>
          <w:noProof/>
          <w:lang w:val="en-US" w:eastAsia="en-US"/>
        </w:rPr>
        <w:tab/>
      </w:r>
      <w:r w:rsidRPr="00BF585B">
        <w:rPr>
          <w:noProof/>
          <w:lang w:val="en-US"/>
        </w:rPr>
        <w:t>Description</w:t>
      </w:r>
      <w:r>
        <w:rPr>
          <w:noProof/>
        </w:rPr>
        <w:tab/>
      </w:r>
      <w:r w:rsidR="008A79C5">
        <w:rPr>
          <w:noProof/>
        </w:rPr>
        <w:fldChar w:fldCharType="begin"/>
      </w:r>
      <w:r>
        <w:rPr>
          <w:noProof/>
        </w:rPr>
        <w:instrText xml:space="preserve"> PAGEREF _Toc399226665 \h </w:instrText>
      </w:r>
      <w:r w:rsidR="008A79C5">
        <w:rPr>
          <w:noProof/>
        </w:rPr>
      </w:r>
      <w:r w:rsidR="008A79C5">
        <w:rPr>
          <w:noProof/>
        </w:rPr>
        <w:fldChar w:fldCharType="separate"/>
      </w:r>
      <w:r w:rsidR="0060186C">
        <w:rPr>
          <w:noProof/>
        </w:rPr>
        <w:t>8</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2.8.2</w:t>
      </w:r>
      <w:r w:rsidRPr="00F5278E">
        <w:rPr>
          <w:rFonts w:ascii="Calibri" w:eastAsia="Times New Roman" w:hAnsi="Calibri" w:cs="Times New Roman"/>
          <w:noProof/>
          <w:lang w:val="en-US" w:eastAsia="en-US"/>
        </w:rPr>
        <w:tab/>
      </w:r>
      <w:r w:rsidRPr="00BF585B">
        <w:rPr>
          <w:noProof/>
          <w:lang w:val="en-US"/>
        </w:rPr>
        <w:t>Wiring,connectors,cables</w:t>
      </w:r>
      <w:r>
        <w:rPr>
          <w:noProof/>
        </w:rPr>
        <w:tab/>
      </w:r>
      <w:r w:rsidR="008A79C5">
        <w:rPr>
          <w:noProof/>
        </w:rPr>
        <w:fldChar w:fldCharType="begin"/>
      </w:r>
      <w:r>
        <w:rPr>
          <w:noProof/>
        </w:rPr>
        <w:instrText xml:space="preserve"> PAGEREF _Toc399226666 \h </w:instrText>
      </w:r>
      <w:r w:rsidR="008A79C5">
        <w:rPr>
          <w:noProof/>
        </w:rPr>
      </w:r>
      <w:r w:rsidR="008A79C5">
        <w:rPr>
          <w:noProof/>
        </w:rPr>
        <w:fldChar w:fldCharType="separate"/>
      </w:r>
      <w:r w:rsidR="0060186C">
        <w:rPr>
          <w:noProof/>
        </w:rPr>
        <w:t>8</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2.8.3</w:t>
      </w:r>
      <w:r w:rsidRPr="00F5278E">
        <w:rPr>
          <w:rFonts w:ascii="Calibri" w:eastAsia="Times New Roman" w:hAnsi="Calibri" w:cs="Times New Roman"/>
          <w:noProof/>
          <w:lang w:val="en-US" w:eastAsia="en-US"/>
        </w:rPr>
        <w:tab/>
      </w:r>
      <w:r w:rsidRPr="00BF585B">
        <w:rPr>
          <w:noProof/>
          <w:lang w:val="en-US"/>
        </w:rPr>
        <w:t>Positionincar</w:t>
      </w:r>
      <w:r>
        <w:rPr>
          <w:noProof/>
        </w:rPr>
        <w:tab/>
      </w:r>
      <w:r w:rsidR="008A79C5">
        <w:rPr>
          <w:noProof/>
        </w:rPr>
        <w:fldChar w:fldCharType="begin"/>
      </w:r>
      <w:r>
        <w:rPr>
          <w:noProof/>
        </w:rPr>
        <w:instrText xml:space="preserve"> PAGEREF _Toc399226667 \h </w:instrText>
      </w:r>
      <w:r w:rsidR="008A79C5">
        <w:rPr>
          <w:noProof/>
        </w:rPr>
      </w:r>
      <w:r w:rsidR="008A79C5">
        <w:rPr>
          <w:noProof/>
        </w:rPr>
        <w:fldChar w:fldCharType="separate"/>
      </w:r>
      <w:r w:rsidR="0060186C">
        <w:rPr>
          <w:noProof/>
        </w:rPr>
        <w:t>8</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2.9</w:t>
      </w:r>
      <w:r w:rsidRPr="00F5278E">
        <w:rPr>
          <w:rFonts w:ascii="Calibri" w:eastAsia="Times New Roman" w:hAnsi="Calibri" w:cs="Times New Roman"/>
          <w:noProof/>
          <w:lang w:val="en-US" w:eastAsia="en-US"/>
        </w:rPr>
        <w:tab/>
      </w:r>
      <w:r w:rsidRPr="00BF585B">
        <w:rPr>
          <w:noProof/>
          <w:lang w:val="en-US"/>
        </w:rPr>
        <w:t>Pre-Charge</w:t>
      </w:r>
      <w:r w:rsidR="001F2E54">
        <w:rPr>
          <w:noProof/>
          <w:lang w:val="en-US"/>
        </w:rPr>
        <w:t xml:space="preserve"> </w:t>
      </w:r>
      <w:r w:rsidRPr="00BF585B">
        <w:rPr>
          <w:noProof/>
          <w:lang w:val="en-US"/>
        </w:rPr>
        <w:t>circuitry</w:t>
      </w:r>
      <w:r>
        <w:rPr>
          <w:noProof/>
        </w:rPr>
        <w:tab/>
      </w:r>
      <w:r w:rsidR="008A79C5">
        <w:rPr>
          <w:noProof/>
        </w:rPr>
        <w:fldChar w:fldCharType="begin"/>
      </w:r>
      <w:r>
        <w:rPr>
          <w:noProof/>
        </w:rPr>
        <w:instrText xml:space="preserve"> PAGEREF _Toc399226668 \h </w:instrText>
      </w:r>
      <w:r w:rsidR="008A79C5">
        <w:rPr>
          <w:noProof/>
        </w:rPr>
      </w:r>
      <w:r w:rsidR="008A79C5">
        <w:rPr>
          <w:noProof/>
        </w:rPr>
        <w:fldChar w:fldCharType="separate"/>
      </w:r>
      <w:r w:rsidR="0060186C">
        <w:rPr>
          <w:noProof/>
        </w:rPr>
        <w:t>8</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2.9.1</w:t>
      </w:r>
      <w:r w:rsidRPr="00F5278E">
        <w:rPr>
          <w:rFonts w:ascii="Calibri" w:eastAsia="Times New Roman" w:hAnsi="Calibri" w:cs="Times New Roman"/>
          <w:noProof/>
          <w:lang w:val="en-US" w:eastAsia="en-US"/>
        </w:rPr>
        <w:tab/>
      </w:r>
      <w:r w:rsidRPr="00BF585B">
        <w:rPr>
          <w:noProof/>
          <w:lang w:val="en-US"/>
        </w:rPr>
        <w:t>Description</w:t>
      </w:r>
      <w:r>
        <w:rPr>
          <w:noProof/>
        </w:rPr>
        <w:tab/>
      </w:r>
      <w:r w:rsidR="008A79C5">
        <w:rPr>
          <w:noProof/>
        </w:rPr>
        <w:fldChar w:fldCharType="begin"/>
      </w:r>
      <w:r>
        <w:rPr>
          <w:noProof/>
        </w:rPr>
        <w:instrText xml:space="preserve"> PAGEREF _Toc399226669 \h </w:instrText>
      </w:r>
      <w:r w:rsidR="008A79C5">
        <w:rPr>
          <w:noProof/>
        </w:rPr>
      </w:r>
      <w:r w:rsidR="008A79C5">
        <w:rPr>
          <w:noProof/>
        </w:rPr>
        <w:fldChar w:fldCharType="separate"/>
      </w:r>
      <w:r w:rsidR="0060186C">
        <w:rPr>
          <w:noProof/>
        </w:rPr>
        <w:t>8</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2.9.2</w:t>
      </w:r>
      <w:r w:rsidRPr="00F5278E">
        <w:rPr>
          <w:rFonts w:ascii="Calibri" w:eastAsia="Times New Roman" w:hAnsi="Calibri" w:cs="Times New Roman"/>
          <w:noProof/>
          <w:lang w:val="en-US" w:eastAsia="en-US"/>
        </w:rPr>
        <w:tab/>
      </w:r>
      <w:r w:rsidRPr="00BF585B">
        <w:rPr>
          <w:noProof/>
          <w:lang w:val="en-US"/>
        </w:rPr>
        <w:t>Wiring,cables,currentcalculations,connectors</w:t>
      </w:r>
      <w:r>
        <w:rPr>
          <w:noProof/>
        </w:rPr>
        <w:tab/>
      </w:r>
      <w:r w:rsidR="008A79C5">
        <w:rPr>
          <w:noProof/>
        </w:rPr>
        <w:fldChar w:fldCharType="begin"/>
      </w:r>
      <w:r>
        <w:rPr>
          <w:noProof/>
        </w:rPr>
        <w:instrText xml:space="preserve"> PAGEREF _Toc399226670 \h </w:instrText>
      </w:r>
      <w:r w:rsidR="008A79C5">
        <w:rPr>
          <w:noProof/>
        </w:rPr>
      </w:r>
      <w:r w:rsidR="008A79C5">
        <w:rPr>
          <w:noProof/>
        </w:rPr>
        <w:fldChar w:fldCharType="separate"/>
      </w:r>
      <w:r w:rsidR="0060186C">
        <w:rPr>
          <w:noProof/>
        </w:rPr>
        <w:t>8</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2.9.3</w:t>
      </w:r>
      <w:r w:rsidRPr="00F5278E">
        <w:rPr>
          <w:rFonts w:ascii="Calibri" w:eastAsia="Times New Roman" w:hAnsi="Calibri" w:cs="Times New Roman"/>
          <w:noProof/>
          <w:lang w:val="en-US" w:eastAsia="en-US"/>
        </w:rPr>
        <w:tab/>
      </w:r>
      <w:r w:rsidRPr="00BF585B">
        <w:rPr>
          <w:noProof/>
          <w:lang w:val="en-US"/>
        </w:rPr>
        <w:t>Position</w:t>
      </w:r>
      <w:r w:rsidR="001F2E54">
        <w:rPr>
          <w:noProof/>
          <w:lang w:val="en-US"/>
        </w:rPr>
        <w:t xml:space="preserve"> </w:t>
      </w:r>
      <w:r w:rsidRPr="00BF585B">
        <w:rPr>
          <w:noProof/>
          <w:lang w:val="en-US"/>
        </w:rPr>
        <w:t>in</w:t>
      </w:r>
      <w:r w:rsidR="001F2E54">
        <w:rPr>
          <w:noProof/>
          <w:lang w:val="en-US"/>
        </w:rPr>
        <w:t xml:space="preserve"> </w:t>
      </w:r>
      <w:r w:rsidRPr="00BF585B">
        <w:rPr>
          <w:noProof/>
          <w:lang w:val="en-US"/>
        </w:rPr>
        <w:t>car</w:t>
      </w:r>
      <w:r>
        <w:rPr>
          <w:noProof/>
        </w:rPr>
        <w:tab/>
      </w:r>
      <w:r w:rsidR="008A79C5">
        <w:rPr>
          <w:noProof/>
        </w:rPr>
        <w:fldChar w:fldCharType="begin"/>
      </w:r>
      <w:r>
        <w:rPr>
          <w:noProof/>
        </w:rPr>
        <w:instrText xml:space="preserve"> PAGEREF _Toc399226671 \h </w:instrText>
      </w:r>
      <w:r w:rsidR="008A79C5">
        <w:rPr>
          <w:noProof/>
        </w:rPr>
      </w:r>
      <w:r w:rsidR="008A79C5">
        <w:rPr>
          <w:noProof/>
        </w:rPr>
        <w:fldChar w:fldCharType="separate"/>
      </w:r>
      <w:r w:rsidR="0060186C">
        <w:rPr>
          <w:noProof/>
        </w:rPr>
        <w:t>9</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2.10</w:t>
      </w:r>
      <w:r w:rsidRPr="00F5278E">
        <w:rPr>
          <w:rFonts w:ascii="Calibri" w:eastAsia="Times New Roman" w:hAnsi="Calibri" w:cs="Times New Roman"/>
          <w:noProof/>
          <w:lang w:val="en-US" w:eastAsia="en-US"/>
        </w:rPr>
        <w:tab/>
      </w:r>
      <w:r w:rsidRPr="00BF585B">
        <w:rPr>
          <w:noProof/>
          <w:lang w:val="en-US"/>
        </w:rPr>
        <w:t>Discharge</w:t>
      </w:r>
      <w:r w:rsidR="001F2E54">
        <w:rPr>
          <w:noProof/>
          <w:lang w:val="en-US"/>
        </w:rPr>
        <w:t xml:space="preserve"> </w:t>
      </w:r>
      <w:r w:rsidRPr="00BF585B">
        <w:rPr>
          <w:noProof/>
          <w:lang w:val="en-US"/>
        </w:rPr>
        <w:t>circuitry</w:t>
      </w:r>
      <w:r>
        <w:rPr>
          <w:noProof/>
        </w:rPr>
        <w:tab/>
      </w:r>
      <w:r w:rsidR="008A79C5">
        <w:rPr>
          <w:noProof/>
        </w:rPr>
        <w:fldChar w:fldCharType="begin"/>
      </w:r>
      <w:r>
        <w:rPr>
          <w:noProof/>
        </w:rPr>
        <w:instrText xml:space="preserve"> PAGEREF _Toc399226672 \h </w:instrText>
      </w:r>
      <w:r w:rsidR="008A79C5">
        <w:rPr>
          <w:noProof/>
        </w:rPr>
      </w:r>
      <w:r w:rsidR="008A79C5">
        <w:rPr>
          <w:noProof/>
        </w:rPr>
        <w:fldChar w:fldCharType="separate"/>
      </w:r>
      <w:r w:rsidR="0060186C">
        <w:rPr>
          <w:noProof/>
        </w:rPr>
        <w:t>9</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2.10.1</w:t>
      </w:r>
      <w:r w:rsidRPr="00F5278E">
        <w:rPr>
          <w:rFonts w:ascii="Calibri" w:eastAsia="Times New Roman" w:hAnsi="Calibri" w:cs="Times New Roman"/>
          <w:noProof/>
          <w:lang w:val="en-US" w:eastAsia="en-US"/>
        </w:rPr>
        <w:tab/>
      </w:r>
      <w:r w:rsidRPr="00BF585B">
        <w:rPr>
          <w:noProof/>
          <w:lang w:val="en-US"/>
        </w:rPr>
        <w:t>Description</w:t>
      </w:r>
      <w:r>
        <w:rPr>
          <w:noProof/>
        </w:rPr>
        <w:tab/>
      </w:r>
      <w:r w:rsidR="008A79C5">
        <w:rPr>
          <w:noProof/>
        </w:rPr>
        <w:fldChar w:fldCharType="begin"/>
      </w:r>
      <w:r>
        <w:rPr>
          <w:noProof/>
        </w:rPr>
        <w:instrText xml:space="preserve"> PAGEREF _Toc399226673 \h </w:instrText>
      </w:r>
      <w:r w:rsidR="008A79C5">
        <w:rPr>
          <w:noProof/>
        </w:rPr>
      </w:r>
      <w:r w:rsidR="008A79C5">
        <w:rPr>
          <w:noProof/>
        </w:rPr>
        <w:fldChar w:fldCharType="separate"/>
      </w:r>
      <w:r w:rsidR="0060186C">
        <w:rPr>
          <w:noProof/>
        </w:rPr>
        <w:t>9</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2.10.2</w:t>
      </w:r>
      <w:r w:rsidRPr="00F5278E">
        <w:rPr>
          <w:rFonts w:ascii="Calibri" w:eastAsia="Times New Roman" w:hAnsi="Calibri" w:cs="Times New Roman"/>
          <w:noProof/>
          <w:lang w:val="en-US" w:eastAsia="en-US"/>
        </w:rPr>
        <w:tab/>
      </w:r>
      <w:r w:rsidRPr="00BF585B">
        <w:rPr>
          <w:noProof/>
          <w:lang w:val="en-US"/>
        </w:rPr>
        <w:t>Wiring,cables,currentcalculations,connectors</w:t>
      </w:r>
      <w:r>
        <w:rPr>
          <w:noProof/>
        </w:rPr>
        <w:tab/>
      </w:r>
      <w:r w:rsidR="008A79C5">
        <w:rPr>
          <w:noProof/>
        </w:rPr>
        <w:fldChar w:fldCharType="begin"/>
      </w:r>
      <w:r>
        <w:rPr>
          <w:noProof/>
        </w:rPr>
        <w:instrText xml:space="preserve"> PAGEREF _Toc399226674 \h </w:instrText>
      </w:r>
      <w:r w:rsidR="008A79C5">
        <w:rPr>
          <w:noProof/>
        </w:rPr>
      </w:r>
      <w:r w:rsidR="008A79C5">
        <w:rPr>
          <w:noProof/>
        </w:rPr>
        <w:fldChar w:fldCharType="separate"/>
      </w:r>
      <w:r w:rsidR="0060186C">
        <w:rPr>
          <w:noProof/>
        </w:rPr>
        <w:t>9</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2.10.3</w:t>
      </w:r>
      <w:r w:rsidRPr="00F5278E">
        <w:rPr>
          <w:rFonts w:ascii="Calibri" w:eastAsia="Times New Roman" w:hAnsi="Calibri" w:cs="Times New Roman"/>
          <w:noProof/>
          <w:lang w:val="en-US" w:eastAsia="en-US"/>
        </w:rPr>
        <w:tab/>
      </w:r>
      <w:r w:rsidRPr="00BF585B">
        <w:rPr>
          <w:noProof/>
          <w:lang w:val="en-US"/>
        </w:rPr>
        <w:t>Position</w:t>
      </w:r>
      <w:r w:rsidR="001F2E54">
        <w:rPr>
          <w:noProof/>
          <w:lang w:val="en-US"/>
        </w:rPr>
        <w:t xml:space="preserve"> </w:t>
      </w:r>
      <w:r w:rsidRPr="00BF585B">
        <w:rPr>
          <w:noProof/>
          <w:lang w:val="en-US"/>
        </w:rPr>
        <w:t>in</w:t>
      </w:r>
      <w:r w:rsidR="001F2E54">
        <w:rPr>
          <w:noProof/>
          <w:lang w:val="en-US"/>
        </w:rPr>
        <w:t xml:space="preserve"> </w:t>
      </w:r>
      <w:r w:rsidRPr="00BF585B">
        <w:rPr>
          <w:noProof/>
          <w:lang w:val="en-US"/>
        </w:rPr>
        <w:t>car</w:t>
      </w:r>
      <w:r>
        <w:rPr>
          <w:noProof/>
        </w:rPr>
        <w:tab/>
      </w:r>
      <w:r w:rsidR="008A79C5">
        <w:rPr>
          <w:noProof/>
        </w:rPr>
        <w:fldChar w:fldCharType="begin"/>
      </w:r>
      <w:r>
        <w:rPr>
          <w:noProof/>
        </w:rPr>
        <w:instrText xml:space="preserve"> PAGEREF _Toc399226675 \h </w:instrText>
      </w:r>
      <w:r w:rsidR="008A79C5">
        <w:rPr>
          <w:noProof/>
        </w:rPr>
      </w:r>
      <w:r w:rsidR="008A79C5">
        <w:rPr>
          <w:noProof/>
        </w:rPr>
        <w:fldChar w:fldCharType="separate"/>
      </w:r>
      <w:r w:rsidR="0060186C">
        <w:rPr>
          <w:noProof/>
        </w:rPr>
        <w:t>10</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2.11</w:t>
      </w:r>
      <w:r w:rsidRPr="00F5278E">
        <w:rPr>
          <w:rFonts w:ascii="Calibri" w:eastAsia="Times New Roman" w:hAnsi="Calibri" w:cs="Times New Roman"/>
          <w:noProof/>
          <w:lang w:val="en-US" w:eastAsia="en-US"/>
        </w:rPr>
        <w:tab/>
      </w:r>
      <w:r w:rsidRPr="00BF585B">
        <w:rPr>
          <w:noProof/>
          <w:lang w:val="en-US"/>
        </w:rPr>
        <w:t>HVDisconnect</w:t>
      </w:r>
      <w:r w:rsidR="001F2E54">
        <w:rPr>
          <w:noProof/>
          <w:lang w:val="en-US"/>
        </w:rPr>
        <w:t xml:space="preserve"> </w:t>
      </w:r>
      <w:r w:rsidRPr="00BF585B">
        <w:rPr>
          <w:noProof/>
          <w:lang w:val="en-US"/>
        </w:rPr>
        <w:t>(HVD)</w:t>
      </w:r>
      <w:r>
        <w:rPr>
          <w:noProof/>
        </w:rPr>
        <w:tab/>
      </w:r>
      <w:r w:rsidR="008A79C5">
        <w:rPr>
          <w:noProof/>
        </w:rPr>
        <w:fldChar w:fldCharType="begin"/>
      </w:r>
      <w:r>
        <w:rPr>
          <w:noProof/>
        </w:rPr>
        <w:instrText xml:space="preserve"> PAGEREF _Toc399226676 \h </w:instrText>
      </w:r>
      <w:r w:rsidR="008A79C5">
        <w:rPr>
          <w:noProof/>
        </w:rPr>
      </w:r>
      <w:r w:rsidR="008A79C5">
        <w:rPr>
          <w:noProof/>
        </w:rPr>
        <w:fldChar w:fldCharType="separate"/>
      </w:r>
      <w:r w:rsidR="0060186C">
        <w:rPr>
          <w:noProof/>
        </w:rPr>
        <w:t>10</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2.11.1</w:t>
      </w:r>
      <w:r w:rsidRPr="00F5278E">
        <w:rPr>
          <w:rFonts w:ascii="Calibri" w:eastAsia="Times New Roman" w:hAnsi="Calibri" w:cs="Times New Roman"/>
          <w:noProof/>
          <w:lang w:val="en-US" w:eastAsia="en-US"/>
        </w:rPr>
        <w:tab/>
      </w:r>
      <w:r w:rsidRPr="00BF585B">
        <w:rPr>
          <w:noProof/>
          <w:lang w:val="en-US"/>
        </w:rPr>
        <w:t>Description</w:t>
      </w:r>
      <w:r>
        <w:rPr>
          <w:noProof/>
        </w:rPr>
        <w:tab/>
      </w:r>
      <w:r w:rsidR="008A79C5">
        <w:rPr>
          <w:noProof/>
        </w:rPr>
        <w:fldChar w:fldCharType="begin"/>
      </w:r>
      <w:r>
        <w:rPr>
          <w:noProof/>
        </w:rPr>
        <w:instrText xml:space="preserve"> PAGEREF _Toc399226677 \h </w:instrText>
      </w:r>
      <w:r w:rsidR="008A79C5">
        <w:rPr>
          <w:noProof/>
        </w:rPr>
      </w:r>
      <w:r w:rsidR="008A79C5">
        <w:rPr>
          <w:noProof/>
        </w:rPr>
        <w:fldChar w:fldCharType="separate"/>
      </w:r>
      <w:r w:rsidR="0060186C">
        <w:rPr>
          <w:noProof/>
        </w:rPr>
        <w:t>10</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2.11.2</w:t>
      </w:r>
      <w:r w:rsidRPr="00F5278E">
        <w:rPr>
          <w:rFonts w:ascii="Calibri" w:eastAsia="Times New Roman" w:hAnsi="Calibri" w:cs="Times New Roman"/>
          <w:noProof/>
          <w:lang w:val="en-US" w:eastAsia="en-US"/>
        </w:rPr>
        <w:tab/>
      </w:r>
      <w:r w:rsidRPr="00BF585B">
        <w:rPr>
          <w:noProof/>
          <w:lang w:val="en-US"/>
        </w:rPr>
        <w:t>Wiring,cables,currentcalculations,connectors</w:t>
      </w:r>
      <w:r>
        <w:rPr>
          <w:noProof/>
        </w:rPr>
        <w:tab/>
      </w:r>
      <w:r w:rsidR="008A79C5">
        <w:rPr>
          <w:noProof/>
        </w:rPr>
        <w:fldChar w:fldCharType="begin"/>
      </w:r>
      <w:r>
        <w:rPr>
          <w:noProof/>
        </w:rPr>
        <w:instrText xml:space="preserve"> PAGEREF _Toc399226678 \h </w:instrText>
      </w:r>
      <w:r w:rsidR="008A79C5">
        <w:rPr>
          <w:noProof/>
        </w:rPr>
      </w:r>
      <w:r w:rsidR="008A79C5">
        <w:rPr>
          <w:noProof/>
        </w:rPr>
        <w:fldChar w:fldCharType="separate"/>
      </w:r>
      <w:r w:rsidR="0060186C">
        <w:rPr>
          <w:noProof/>
        </w:rPr>
        <w:t>10</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2.11.3</w:t>
      </w:r>
      <w:r w:rsidRPr="00F5278E">
        <w:rPr>
          <w:rFonts w:ascii="Calibri" w:eastAsia="Times New Roman" w:hAnsi="Calibri" w:cs="Times New Roman"/>
          <w:noProof/>
          <w:lang w:val="en-US" w:eastAsia="en-US"/>
        </w:rPr>
        <w:tab/>
      </w:r>
      <w:r w:rsidRPr="00BF585B">
        <w:rPr>
          <w:noProof/>
          <w:lang w:val="en-US"/>
        </w:rPr>
        <w:t>Position</w:t>
      </w:r>
      <w:r w:rsidR="001F2E54">
        <w:rPr>
          <w:noProof/>
          <w:lang w:val="en-US"/>
        </w:rPr>
        <w:t xml:space="preserve"> </w:t>
      </w:r>
      <w:r w:rsidRPr="00BF585B">
        <w:rPr>
          <w:noProof/>
          <w:lang w:val="en-US"/>
        </w:rPr>
        <w:t>in</w:t>
      </w:r>
      <w:r w:rsidR="001F2E54">
        <w:rPr>
          <w:noProof/>
          <w:lang w:val="en-US"/>
        </w:rPr>
        <w:t xml:space="preserve"> </w:t>
      </w:r>
      <w:r w:rsidRPr="00BF585B">
        <w:rPr>
          <w:noProof/>
          <w:lang w:val="en-US"/>
        </w:rPr>
        <w:t>car</w:t>
      </w:r>
      <w:r>
        <w:rPr>
          <w:noProof/>
        </w:rPr>
        <w:tab/>
      </w:r>
      <w:r w:rsidR="008A79C5">
        <w:rPr>
          <w:noProof/>
        </w:rPr>
        <w:fldChar w:fldCharType="begin"/>
      </w:r>
      <w:r>
        <w:rPr>
          <w:noProof/>
        </w:rPr>
        <w:instrText xml:space="preserve"> PAGEREF _Toc399226679 \h </w:instrText>
      </w:r>
      <w:r w:rsidR="008A79C5">
        <w:rPr>
          <w:noProof/>
        </w:rPr>
      </w:r>
      <w:r w:rsidR="008A79C5">
        <w:rPr>
          <w:noProof/>
        </w:rPr>
        <w:fldChar w:fldCharType="separate"/>
      </w:r>
      <w:r w:rsidR="0060186C">
        <w:rPr>
          <w:noProof/>
        </w:rPr>
        <w:t>10</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2.12</w:t>
      </w:r>
      <w:r w:rsidRPr="00F5278E">
        <w:rPr>
          <w:rFonts w:ascii="Calibri" w:eastAsia="Times New Roman" w:hAnsi="Calibri" w:cs="Times New Roman"/>
          <w:noProof/>
          <w:lang w:val="en-US" w:eastAsia="en-US"/>
        </w:rPr>
        <w:tab/>
      </w:r>
      <w:r w:rsidRPr="00BF585B">
        <w:rPr>
          <w:noProof/>
          <w:lang w:val="en-US"/>
        </w:rPr>
        <w:t>Ready-To-Drive-Sound(RTDS)</w:t>
      </w:r>
      <w:r>
        <w:rPr>
          <w:noProof/>
        </w:rPr>
        <w:tab/>
      </w:r>
      <w:r w:rsidR="008A79C5">
        <w:rPr>
          <w:noProof/>
        </w:rPr>
        <w:fldChar w:fldCharType="begin"/>
      </w:r>
      <w:r>
        <w:rPr>
          <w:noProof/>
        </w:rPr>
        <w:instrText xml:space="preserve"> PAGEREF _Toc399226680 \h </w:instrText>
      </w:r>
      <w:r w:rsidR="008A79C5">
        <w:rPr>
          <w:noProof/>
        </w:rPr>
      </w:r>
      <w:r w:rsidR="008A79C5">
        <w:rPr>
          <w:noProof/>
        </w:rPr>
        <w:fldChar w:fldCharType="separate"/>
      </w:r>
      <w:r w:rsidR="0060186C">
        <w:rPr>
          <w:noProof/>
        </w:rPr>
        <w:t>11</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2.12.1</w:t>
      </w:r>
      <w:r w:rsidRPr="00F5278E">
        <w:rPr>
          <w:rFonts w:ascii="Calibri" w:eastAsia="Times New Roman" w:hAnsi="Calibri" w:cs="Times New Roman"/>
          <w:noProof/>
          <w:lang w:val="en-US" w:eastAsia="en-US"/>
        </w:rPr>
        <w:tab/>
      </w:r>
      <w:r w:rsidRPr="00BF585B">
        <w:rPr>
          <w:noProof/>
          <w:lang w:val="en-US"/>
        </w:rPr>
        <w:t>Description</w:t>
      </w:r>
      <w:r>
        <w:rPr>
          <w:noProof/>
        </w:rPr>
        <w:tab/>
      </w:r>
      <w:r w:rsidR="008A79C5">
        <w:rPr>
          <w:noProof/>
        </w:rPr>
        <w:fldChar w:fldCharType="begin"/>
      </w:r>
      <w:r>
        <w:rPr>
          <w:noProof/>
        </w:rPr>
        <w:instrText xml:space="preserve"> PAGEREF _Toc399226681 \h </w:instrText>
      </w:r>
      <w:r w:rsidR="008A79C5">
        <w:rPr>
          <w:noProof/>
        </w:rPr>
      </w:r>
      <w:r w:rsidR="008A79C5">
        <w:rPr>
          <w:noProof/>
        </w:rPr>
        <w:fldChar w:fldCharType="separate"/>
      </w:r>
      <w:r w:rsidR="0060186C">
        <w:rPr>
          <w:noProof/>
        </w:rPr>
        <w:t>11</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2.12.2</w:t>
      </w:r>
      <w:r w:rsidRPr="00F5278E">
        <w:rPr>
          <w:rFonts w:ascii="Calibri" w:eastAsia="Times New Roman" w:hAnsi="Calibri" w:cs="Times New Roman"/>
          <w:noProof/>
          <w:lang w:val="en-US" w:eastAsia="en-US"/>
        </w:rPr>
        <w:tab/>
      </w:r>
      <w:r w:rsidRPr="00BF585B">
        <w:rPr>
          <w:noProof/>
          <w:lang w:val="en-US"/>
        </w:rPr>
        <w:t>Wiring,cables,currentcalculations,connectors</w:t>
      </w:r>
      <w:r>
        <w:rPr>
          <w:noProof/>
        </w:rPr>
        <w:tab/>
      </w:r>
      <w:r w:rsidR="008A79C5">
        <w:rPr>
          <w:noProof/>
        </w:rPr>
        <w:fldChar w:fldCharType="begin"/>
      </w:r>
      <w:r>
        <w:rPr>
          <w:noProof/>
        </w:rPr>
        <w:instrText xml:space="preserve"> PAGEREF _Toc399226682 \h </w:instrText>
      </w:r>
      <w:r w:rsidR="008A79C5">
        <w:rPr>
          <w:noProof/>
        </w:rPr>
      </w:r>
      <w:r w:rsidR="008A79C5">
        <w:rPr>
          <w:noProof/>
        </w:rPr>
        <w:fldChar w:fldCharType="separate"/>
      </w:r>
      <w:r w:rsidR="0060186C">
        <w:rPr>
          <w:noProof/>
        </w:rPr>
        <w:t>11</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2.12.3</w:t>
      </w:r>
      <w:r w:rsidRPr="00F5278E">
        <w:rPr>
          <w:rFonts w:ascii="Calibri" w:eastAsia="Times New Roman" w:hAnsi="Calibri" w:cs="Times New Roman"/>
          <w:noProof/>
          <w:lang w:val="en-US" w:eastAsia="en-US"/>
        </w:rPr>
        <w:tab/>
      </w:r>
      <w:r w:rsidRPr="00BF585B">
        <w:rPr>
          <w:noProof/>
          <w:lang w:val="en-US"/>
        </w:rPr>
        <w:t>Position</w:t>
      </w:r>
      <w:r w:rsidR="001F2E54">
        <w:rPr>
          <w:noProof/>
          <w:lang w:val="en-US"/>
        </w:rPr>
        <w:t xml:space="preserve"> </w:t>
      </w:r>
      <w:r w:rsidRPr="00BF585B">
        <w:rPr>
          <w:noProof/>
          <w:lang w:val="en-US"/>
        </w:rPr>
        <w:t>in</w:t>
      </w:r>
      <w:r w:rsidR="001F2E54">
        <w:rPr>
          <w:noProof/>
          <w:lang w:val="en-US"/>
        </w:rPr>
        <w:t xml:space="preserve"> </w:t>
      </w:r>
      <w:r w:rsidRPr="00BF585B">
        <w:rPr>
          <w:noProof/>
          <w:lang w:val="en-US"/>
        </w:rPr>
        <w:t>car</w:t>
      </w:r>
      <w:r>
        <w:rPr>
          <w:noProof/>
        </w:rPr>
        <w:tab/>
      </w:r>
      <w:r w:rsidR="008A79C5">
        <w:rPr>
          <w:noProof/>
        </w:rPr>
        <w:fldChar w:fldCharType="begin"/>
      </w:r>
      <w:r>
        <w:rPr>
          <w:noProof/>
        </w:rPr>
        <w:instrText xml:space="preserve"> PAGEREF _Toc399226683 \h </w:instrText>
      </w:r>
      <w:r w:rsidR="008A79C5">
        <w:rPr>
          <w:noProof/>
        </w:rPr>
      </w:r>
      <w:r w:rsidR="008A79C5">
        <w:rPr>
          <w:noProof/>
        </w:rPr>
        <w:fldChar w:fldCharType="separate"/>
      </w:r>
      <w:r w:rsidR="0060186C">
        <w:rPr>
          <w:noProof/>
        </w:rPr>
        <w:t>11</w:t>
      </w:r>
      <w:r w:rsidR="008A79C5">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sidRPr="00BF585B">
        <w:rPr>
          <w:noProof/>
          <w:lang w:val="en-US"/>
        </w:rPr>
        <w:t>3</w:t>
      </w:r>
      <w:r w:rsidRPr="00F5278E">
        <w:rPr>
          <w:rFonts w:ascii="Calibri" w:eastAsia="Times New Roman" w:hAnsi="Calibri" w:cs="Times New Roman"/>
          <w:noProof/>
          <w:lang w:val="en-US" w:eastAsia="en-US"/>
        </w:rPr>
        <w:tab/>
      </w:r>
      <w:r w:rsidRPr="00BF585B">
        <w:rPr>
          <w:noProof/>
          <w:lang w:val="en-US"/>
        </w:rPr>
        <w:t>Accumulator</w:t>
      </w:r>
      <w:r>
        <w:rPr>
          <w:noProof/>
        </w:rPr>
        <w:tab/>
      </w:r>
      <w:r w:rsidR="008A79C5">
        <w:rPr>
          <w:noProof/>
        </w:rPr>
        <w:fldChar w:fldCharType="begin"/>
      </w:r>
      <w:r>
        <w:rPr>
          <w:noProof/>
        </w:rPr>
        <w:instrText xml:space="preserve"> PAGEREF _Toc399226684 \h </w:instrText>
      </w:r>
      <w:r w:rsidR="008A79C5">
        <w:rPr>
          <w:noProof/>
        </w:rPr>
      </w:r>
      <w:r w:rsidR="008A79C5">
        <w:rPr>
          <w:noProof/>
        </w:rPr>
        <w:fldChar w:fldCharType="separate"/>
      </w:r>
      <w:r w:rsidR="0060186C">
        <w:rPr>
          <w:noProof/>
        </w:rPr>
        <w:t>12</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3.1</w:t>
      </w:r>
      <w:r w:rsidRPr="00F5278E">
        <w:rPr>
          <w:rFonts w:ascii="Calibri" w:eastAsia="Times New Roman" w:hAnsi="Calibri" w:cs="Times New Roman"/>
          <w:noProof/>
          <w:lang w:val="en-US" w:eastAsia="en-US"/>
        </w:rPr>
        <w:tab/>
      </w:r>
      <w:r w:rsidRPr="00BF585B">
        <w:rPr>
          <w:noProof/>
          <w:lang w:val="en-US"/>
        </w:rPr>
        <w:t>Accumulatorpack1</w:t>
      </w:r>
      <w:r>
        <w:rPr>
          <w:noProof/>
        </w:rPr>
        <w:tab/>
      </w:r>
      <w:r w:rsidR="008A79C5">
        <w:rPr>
          <w:noProof/>
        </w:rPr>
        <w:fldChar w:fldCharType="begin"/>
      </w:r>
      <w:r>
        <w:rPr>
          <w:noProof/>
        </w:rPr>
        <w:instrText xml:space="preserve"> PAGEREF _Toc399226685 \h </w:instrText>
      </w:r>
      <w:r w:rsidR="008A79C5">
        <w:rPr>
          <w:noProof/>
        </w:rPr>
      </w:r>
      <w:r w:rsidR="008A79C5">
        <w:rPr>
          <w:noProof/>
        </w:rPr>
        <w:fldChar w:fldCharType="separate"/>
      </w:r>
      <w:r w:rsidR="0060186C">
        <w:rPr>
          <w:noProof/>
        </w:rPr>
        <w:t>12</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3.1.1</w:t>
      </w:r>
      <w:r w:rsidRPr="00F5278E">
        <w:rPr>
          <w:rFonts w:ascii="Calibri" w:eastAsia="Times New Roman" w:hAnsi="Calibri" w:cs="Times New Roman"/>
          <w:noProof/>
          <w:lang w:val="en-US" w:eastAsia="en-US"/>
        </w:rPr>
        <w:tab/>
      </w:r>
      <w:r w:rsidRPr="00BF585B">
        <w:rPr>
          <w:noProof/>
          <w:lang w:val="en-US"/>
        </w:rPr>
        <w:t>Overview/description/parameters</w:t>
      </w:r>
      <w:r>
        <w:rPr>
          <w:noProof/>
        </w:rPr>
        <w:tab/>
      </w:r>
      <w:r w:rsidR="008A79C5">
        <w:rPr>
          <w:noProof/>
        </w:rPr>
        <w:fldChar w:fldCharType="begin"/>
      </w:r>
      <w:r>
        <w:rPr>
          <w:noProof/>
        </w:rPr>
        <w:instrText xml:space="preserve"> PAGEREF _Toc399226686 \h </w:instrText>
      </w:r>
      <w:r w:rsidR="008A79C5">
        <w:rPr>
          <w:noProof/>
        </w:rPr>
      </w:r>
      <w:r w:rsidR="008A79C5">
        <w:rPr>
          <w:noProof/>
        </w:rPr>
        <w:fldChar w:fldCharType="separate"/>
      </w:r>
      <w:r w:rsidR="0060186C">
        <w:rPr>
          <w:noProof/>
        </w:rPr>
        <w:t>12</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3.1.2</w:t>
      </w:r>
      <w:r w:rsidRPr="00F5278E">
        <w:rPr>
          <w:rFonts w:ascii="Calibri" w:eastAsia="Times New Roman" w:hAnsi="Calibri" w:cs="Times New Roman"/>
          <w:noProof/>
          <w:lang w:val="en-US" w:eastAsia="en-US"/>
        </w:rPr>
        <w:tab/>
      </w:r>
      <w:r w:rsidRPr="00BF585B">
        <w:rPr>
          <w:noProof/>
          <w:lang w:val="en-US"/>
        </w:rPr>
        <w:t>Cell</w:t>
      </w:r>
      <w:r w:rsidR="00345FDD">
        <w:rPr>
          <w:noProof/>
          <w:lang w:val="en-US"/>
        </w:rPr>
        <w:t xml:space="preserve"> </w:t>
      </w:r>
      <w:r w:rsidRPr="00BF585B">
        <w:rPr>
          <w:noProof/>
          <w:lang w:val="en-US"/>
        </w:rPr>
        <w:t>description</w:t>
      </w:r>
      <w:r>
        <w:rPr>
          <w:noProof/>
        </w:rPr>
        <w:tab/>
      </w:r>
      <w:r w:rsidR="008A79C5">
        <w:rPr>
          <w:noProof/>
        </w:rPr>
        <w:fldChar w:fldCharType="begin"/>
      </w:r>
      <w:r>
        <w:rPr>
          <w:noProof/>
        </w:rPr>
        <w:instrText xml:space="preserve"> PAGEREF _Toc399226687 \h </w:instrText>
      </w:r>
      <w:r w:rsidR="008A79C5">
        <w:rPr>
          <w:noProof/>
        </w:rPr>
      </w:r>
      <w:r w:rsidR="008A79C5">
        <w:rPr>
          <w:noProof/>
        </w:rPr>
        <w:fldChar w:fldCharType="separate"/>
      </w:r>
      <w:r w:rsidR="0060186C">
        <w:rPr>
          <w:noProof/>
        </w:rPr>
        <w:t>12</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3.1.3</w:t>
      </w:r>
      <w:r w:rsidRPr="00F5278E">
        <w:rPr>
          <w:rFonts w:ascii="Calibri" w:eastAsia="Times New Roman" w:hAnsi="Calibri" w:cs="Times New Roman"/>
          <w:noProof/>
          <w:lang w:val="en-US" w:eastAsia="en-US"/>
        </w:rPr>
        <w:tab/>
      </w:r>
      <w:r w:rsidRPr="00BF585B">
        <w:rPr>
          <w:noProof/>
          <w:lang w:val="en-US"/>
        </w:rPr>
        <w:t>Cell</w:t>
      </w:r>
      <w:r w:rsidR="00345FDD">
        <w:rPr>
          <w:noProof/>
          <w:lang w:val="en-US"/>
        </w:rPr>
        <w:t xml:space="preserve"> </w:t>
      </w:r>
      <w:r w:rsidRPr="00BF585B">
        <w:rPr>
          <w:noProof/>
          <w:lang w:val="en-US"/>
        </w:rPr>
        <w:t>configuration</w:t>
      </w:r>
      <w:r>
        <w:rPr>
          <w:noProof/>
        </w:rPr>
        <w:tab/>
      </w:r>
      <w:r w:rsidR="008A79C5">
        <w:rPr>
          <w:noProof/>
        </w:rPr>
        <w:fldChar w:fldCharType="begin"/>
      </w:r>
      <w:r>
        <w:rPr>
          <w:noProof/>
        </w:rPr>
        <w:instrText xml:space="preserve"> PAGEREF _Toc399226688 \h </w:instrText>
      </w:r>
      <w:r w:rsidR="008A79C5">
        <w:rPr>
          <w:noProof/>
        </w:rPr>
      </w:r>
      <w:r w:rsidR="008A79C5">
        <w:rPr>
          <w:noProof/>
        </w:rPr>
        <w:fldChar w:fldCharType="separate"/>
      </w:r>
      <w:r w:rsidR="0060186C">
        <w:rPr>
          <w:noProof/>
        </w:rPr>
        <w:t>13</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3.1.4</w:t>
      </w:r>
      <w:r w:rsidRPr="00F5278E">
        <w:rPr>
          <w:rFonts w:ascii="Calibri" w:eastAsia="Times New Roman" w:hAnsi="Calibri" w:cs="Times New Roman"/>
          <w:noProof/>
          <w:lang w:val="en-US" w:eastAsia="en-US"/>
        </w:rPr>
        <w:tab/>
      </w:r>
      <w:r w:rsidRPr="00BF585B">
        <w:rPr>
          <w:noProof/>
          <w:lang w:val="en-US"/>
        </w:rPr>
        <w:t>Cell</w:t>
      </w:r>
      <w:r w:rsidR="00345FDD">
        <w:rPr>
          <w:noProof/>
          <w:lang w:val="en-US"/>
        </w:rPr>
        <w:t xml:space="preserve"> </w:t>
      </w:r>
      <w:r w:rsidRPr="00BF585B">
        <w:rPr>
          <w:noProof/>
          <w:lang w:val="en-US"/>
        </w:rPr>
        <w:t>temperature</w:t>
      </w:r>
      <w:r w:rsidR="00345FDD">
        <w:rPr>
          <w:noProof/>
          <w:lang w:val="en-US"/>
        </w:rPr>
        <w:t xml:space="preserve"> </w:t>
      </w:r>
      <w:r w:rsidRPr="00BF585B">
        <w:rPr>
          <w:noProof/>
          <w:lang w:val="en-US"/>
        </w:rPr>
        <w:t>monitoring</w:t>
      </w:r>
      <w:r>
        <w:rPr>
          <w:noProof/>
        </w:rPr>
        <w:tab/>
      </w:r>
      <w:r w:rsidR="008A79C5">
        <w:rPr>
          <w:noProof/>
        </w:rPr>
        <w:fldChar w:fldCharType="begin"/>
      </w:r>
      <w:r>
        <w:rPr>
          <w:noProof/>
        </w:rPr>
        <w:instrText xml:space="preserve"> PAGEREF _Toc399226689 \h </w:instrText>
      </w:r>
      <w:r w:rsidR="008A79C5">
        <w:rPr>
          <w:noProof/>
        </w:rPr>
      </w:r>
      <w:r w:rsidR="008A79C5">
        <w:rPr>
          <w:noProof/>
        </w:rPr>
        <w:fldChar w:fldCharType="separate"/>
      </w:r>
      <w:r w:rsidR="0060186C">
        <w:rPr>
          <w:noProof/>
        </w:rPr>
        <w:t>13</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3.1.5</w:t>
      </w:r>
      <w:r w:rsidRPr="00F5278E">
        <w:rPr>
          <w:rFonts w:ascii="Calibri" w:eastAsia="Times New Roman" w:hAnsi="Calibri" w:cs="Times New Roman"/>
          <w:noProof/>
          <w:lang w:val="en-US" w:eastAsia="en-US"/>
        </w:rPr>
        <w:tab/>
      </w:r>
      <w:r w:rsidRPr="00BF585B">
        <w:rPr>
          <w:noProof/>
          <w:lang w:val="en-US"/>
        </w:rPr>
        <w:t>Battery</w:t>
      </w:r>
      <w:r w:rsidR="00345FDD">
        <w:rPr>
          <w:noProof/>
          <w:lang w:val="en-US"/>
        </w:rPr>
        <w:t xml:space="preserve"> </w:t>
      </w:r>
      <w:r w:rsidRPr="00BF585B">
        <w:rPr>
          <w:noProof/>
          <w:lang w:val="en-US"/>
        </w:rPr>
        <w:t>management</w:t>
      </w:r>
      <w:r w:rsidR="00345FDD">
        <w:rPr>
          <w:noProof/>
          <w:lang w:val="en-US"/>
        </w:rPr>
        <w:t xml:space="preserve"> </w:t>
      </w:r>
      <w:r w:rsidRPr="00BF585B">
        <w:rPr>
          <w:noProof/>
          <w:lang w:val="en-US"/>
        </w:rPr>
        <w:t>system</w:t>
      </w:r>
      <w:r>
        <w:rPr>
          <w:noProof/>
        </w:rPr>
        <w:tab/>
      </w:r>
      <w:r w:rsidR="008A79C5">
        <w:rPr>
          <w:noProof/>
        </w:rPr>
        <w:fldChar w:fldCharType="begin"/>
      </w:r>
      <w:r>
        <w:rPr>
          <w:noProof/>
        </w:rPr>
        <w:instrText xml:space="preserve"> PAGEREF _Toc399226690 \h </w:instrText>
      </w:r>
      <w:r w:rsidR="008A79C5">
        <w:rPr>
          <w:noProof/>
        </w:rPr>
      </w:r>
      <w:r w:rsidR="008A79C5">
        <w:rPr>
          <w:noProof/>
        </w:rPr>
        <w:fldChar w:fldCharType="separate"/>
      </w:r>
      <w:r w:rsidR="0060186C">
        <w:rPr>
          <w:noProof/>
        </w:rPr>
        <w:t>13</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lastRenderedPageBreak/>
        <w:t>3.1.6</w:t>
      </w:r>
      <w:r w:rsidRPr="00F5278E">
        <w:rPr>
          <w:rFonts w:ascii="Calibri" w:eastAsia="Times New Roman" w:hAnsi="Calibri" w:cs="Times New Roman"/>
          <w:noProof/>
          <w:lang w:val="en-US" w:eastAsia="en-US"/>
        </w:rPr>
        <w:tab/>
      </w:r>
      <w:r w:rsidRPr="00BF585B">
        <w:rPr>
          <w:noProof/>
          <w:lang w:val="en-US"/>
        </w:rPr>
        <w:t>Accumulator</w:t>
      </w:r>
      <w:r w:rsidR="00345FDD">
        <w:rPr>
          <w:noProof/>
          <w:lang w:val="en-US"/>
        </w:rPr>
        <w:t xml:space="preserve"> </w:t>
      </w:r>
      <w:r w:rsidRPr="00BF585B">
        <w:rPr>
          <w:noProof/>
          <w:lang w:val="en-US"/>
        </w:rPr>
        <w:t>indicator</w:t>
      </w:r>
      <w:r>
        <w:rPr>
          <w:noProof/>
        </w:rPr>
        <w:tab/>
      </w:r>
      <w:r w:rsidR="008A79C5">
        <w:rPr>
          <w:noProof/>
        </w:rPr>
        <w:fldChar w:fldCharType="begin"/>
      </w:r>
      <w:r>
        <w:rPr>
          <w:noProof/>
        </w:rPr>
        <w:instrText xml:space="preserve"> PAGEREF _Toc399226691 \h </w:instrText>
      </w:r>
      <w:r w:rsidR="008A79C5">
        <w:rPr>
          <w:noProof/>
        </w:rPr>
      </w:r>
      <w:r w:rsidR="008A79C5">
        <w:rPr>
          <w:noProof/>
        </w:rPr>
        <w:fldChar w:fldCharType="separate"/>
      </w:r>
      <w:r w:rsidR="0060186C">
        <w:rPr>
          <w:noProof/>
        </w:rPr>
        <w:t>14</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3.1.7</w:t>
      </w:r>
      <w:r w:rsidRPr="00F5278E">
        <w:rPr>
          <w:rFonts w:ascii="Calibri" w:eastAsia="Times New Roman" w:hAnsi="Calibri" w:cs="Times New Roman"/>
          <w:noProof/>
          <w:lang w:val="en-US" w:eastAsia="en-US"/>
        </w:rPr>
        <w:tab/>
      </w:r>
      <w:r w:rsidRPr="00BF585B">
        <w:rPr>
          <w:noProof/>
          <w:lang w:val="en-US"/>
        </w:rPr>
        <w:t>Wiring,cables,currentcalculations,connectors</w:t>
      </w:r>
      <w:r>
        <w:rPr>
          <w:noProof/>
        </w:rPr>
        <w:tab/>
      </w:r>
      <w:r w:rsidR="008A79C5">
        <w:rPr>
          <w:noProof/>
        </w:rPr>
        <w:fldChar w:fldCharType="begin"/>
      </w:r>
      <w:r>
        <w:rPr>
          <w:noProof/>
        </w:rPr>
        <w:instrText xml:space="preserve"> PAGEREF _Toc399226692 \h </w:instrText>
      </w:r>
      <w:r w:rsidR="008A79C5">
        <w:rPr>
          <w:noProof/>
        </w:rPr>
      </w:r>
      <w:r w:rsidR="008A79C5">
        <w:rPr>
          <w:noProof/>
        </w:rPr>
        <w:fldChar w:fldCharType="separate"/>
      </w:r>
      <w:r w:rsidR="0060186C">
        <w:rPr>
          <w:noProof/>
        </w:rPr>
        <w:t>14</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3.1.8</w:t>
      </w:r>
      <w:r w:rsidRPr="00F5278E">
        <w:rPr>
          <w:rFonts w:ascii="Calibri" w:eastAsia="Times New Roman" w:hAnsi="Calibri" w:cs="Times New Roman"/>
          <w:noProof/>
          <w:lang w:val="en-US" w:eastAsia="en-US"/>
        </w:rPr>
        <w:tab/>
      </w:r>
      <w:r w:rsidRPr="00BF585B">
        <w:rPr>
          <w:noProof/>
          <w:lang w:val="en-US"/>
        </w:rPr>
        <w:t>Accumulator</w:t>
      </w:r>
      <w:r w:rsidR="00345FDD">
        <w:rPr>
          <w:noProof/>
          <w:lang w:val="en-US"/>
        </w:rPr>
        <w:t xml:space="preserve"> </w:t>
      </w:r>
      <w:r w:rsidRPr="00BF585B">
        <w:rPr>
          <w:noProof/>
          <w:lang w:val="en-US"/>
        </w:rPr>
        <w:t>insulation</w:t>
      </w:r>
      <w:r w:rsidR="00345FDD">
        <w:rPr>
          <w:noProof/>
          <w:lang w:val="en-US"/>
        </w:rPr>
        <w:t xml:space="preserve"> </w:t>
      </w:r>
      <w:r w:rsidRPr="00BF585B">
        <w:rPr>
          <w:noProof/>
          <w:lang w:val="en-US"/>
        </w:rPr>
        <w:t>relays</w:t>
      </w:r>
      <w:r>
        <w:rPr>
          <w:noProof/>
        </w:rPr>
        <w:tab/>
      </w:r>
      <w:r w:rsidR="008A79C5">
        <w:rPr>
          <w:noProof/>
        </w:rPr>
        <w:fldChar w:fldCharType="begin"/>
      </w:r>
      <w:r>
        <w:rPr>
          <w:noProof/>
        </w:rPr>
        <w:instrText xml:space="preserve"> PAGEREF _Toc399226693 \h </w:instrText>
      </w:r>
      <w:r w:rsidR="008A79C5">
        <w:rPr>
          <w:noProof/>
        </w:rPr>
      </w:r>
      <w:r w:rsidR="008A79C5">
        <w:rPr>
          <w:noProof/>
        </w:rPr>
        <w:fldChar w:fldCharType="separate"/>
      </w:r>
      <w:r w:rsidR="0060186C">
        <w:rPr>
          <w:noProof/>
        </w:rPr>
        <w:t>14</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3.1.9</w:t>
      </w:r>
      <w:r w:rsidRPr="00F5278E">
        <w:rPr>
          <w:rFonts w:ascii="Calibri" w:eastAsia="Times New Roman" w:hAnsi="Calibri" w:cs="Times New Roman"/>
          <w:noProof/>
          <w:lang w:val="en-US" w:eastAsia="en-US"/>
        </w:rPr>
        <w:tab/>
      </w:r>
      <w:r w:rsidRPr="00BF585B">
        <w:rPr>
          <w:noProof/>
          <w:lang w:val="en-US"/>
        </w:rPr>
        <w:t>Fusing</w:t>
      </w:r>
      <w:r>
        <w:rPr>
          <w:noProof/>
        </w:rPr>
        <w:tab/>
      </w:r>
      <w:r w:rsidR="008A79C5">
        <w:rPr>
          <w:noProof/>
        </w:rPr>
        <w:fldChar w:fldCharType="begin"/>
      </w:r>
      <w:r>
        <w:rPr>
          <w:noProof/>
        </w:rPr>
        <w:instrText xml:space="preserve"> PAGEREF _Toc399226694 \h </w:instrText>
      </w:r>
      <w:r w:rsidR="008A79C5">
        <w:rPr>
          <w:noProof/>
        </w:rPr>
      </w:r>
      <w:r w:rsidR="008A79C5">
        <w:rPr>
          <w:noProof/>
        </w:rPr>
        <w:fldChar w:fldCharType="separate"/>
      </w:r>
      <w:r w:rsidR="0060186C">
        <w:rPr>
          <w:noProof/>
        </w:rPr>
        <w:t>15</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3.1.10</w:t>
      </w:r>
      <w:r w:rsidRPr="00F5278E">
        <w:rPr>
          <w:rFonts w:ascii="Calibri" w:eastAsia="Times New Roman" w:hAnsi="Calibri" w:cs="Times New Roman"/>
          <w:noProof/>
          <w:lang w:val="en-US" w:eastAsia="en-US"/>
        </w:rPr>
        <w:tab/>
      </w:r>
      <w:r w:rsidRPr="00BF585B">
        <w:rPr>
          <w:noProof/>
          <w:lang w:val="en-US"/>
        </w:rPr>
        <w:t>Charging</w:t>
      </w:r>
      <w:r>
        <w:rPr>
          <w:noProof/>
        </w:rPr>
        <w:tab/>
      </w:r>
      <w:r w:rsidR="008A79C5">
        <w:rPr>
          <w:noProof/>
        </w:rPr>
        <w:fldChar w:fldCharType="begin"/>
      </w:r>
      <w:r>
        <w:rPr>
          <w:noProof/>
        </w:rPr>
        <w:instrText xml:space="preserve"> PAGEREF _Toc399226695 \h </w:instrText>
      </w:r>
      <w:r w:rsidR="008A79C5">
        <w:rPr>
          <w:noProof/>
        </w:rPr>
      </w:r>
      <w:r w:rsidR="008A79C5">
        <w:rPr>
          <w:noProof/>
        </w:rPr>
        <w:fldChar w:fldCharType="separate"/>
      </w:r>
      <w:r w:rsidR="0060186C">
        <w:rPr>
          <w:noProof/>
        </w:rPr>
        <w:t>16</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3.1.11</w:t>
      </w:r>
      <w:r w:rsidRPr="00F5278E">
        <w:rPr>
          <w:rFonts w:ascii="Calibri" w:eastAsia="Times New Roman" w:hAnsi="Calibri" w:cs="Times New Roman"/>
          <w:noProof/>
          <w:lang w:val="en-US" w:eastAsia="en-US"/>
        </w:rPr>
        <w:tab/>
      </w:r>
      <w:r w:rsidRPr="00BF585B">
        <w:rPr>
          <w:noProof/>
          <w:lang w:val="en-US"/>
        </w:rPr>
        <w:t>MechanicalConfiguration/materials</w:t>
      </w:r>
      <w:r>
        <w:rPr>
          <w:noProof/>
        </w:rPr>
        <w:tab/>
      </w:r>
      <w:r w:rsidR="008A79C5">
        <w:rPr>
          <w:noProof/>
        </w:rPr>
        <w:fldChar w:fldCharType="begin"/>
      </w:r>
      <w:r>
        <w:rPr>
          <w:noProof/>
        </w:rPr>
        <w:instrText xml:space="preserve"> PAGEREF _Toc399226696 \h </w:instrText>
      </w:r>
      <w:r w:rsidR="008A79C5">
        <w:rPr>
          <w:noProof/>
        </w:rPr>
      </w:r>
      <w:r w:rsidR="008A79C5">
        <w:rPr>
          <w:noProof/>
        </w:rPr>
        <w:fldChar w:fldCharType="separate"/>
      </w:r>
      <w:r w:rsidR="0060186C">
        <w:rPr>
          <w:noProof/>
        </w:rPr>
        <w:t>17</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3.1.12</w:t>
      </w:r>
      <w:r w:rsidRPr="00F5278E">
        <w:rPr>
          <w:rFonts w:ascii="Calibri" w:eastAsia="Times New Roman" w:hAnsi="Calibri" w:cs="Times New Roman"/>
          <w:noProof/>
          <w:lang w:val="en-US" w:eastAsia="en-US"/>
        </w:rPr>
        <w:tab/>
      </w:r>
      <w:r w:rsidRPr="00BF585B">
        <w:rPr>
          <w:noProof/>
          <w:lang w:val="en-US"/>
        </w:rPr>
        <w:t>Positionincar</w:t>
      </w:r>
      <w:r>
        <w:rPr>
          <w:noProof/>
        </w:rPr>
        <w:tab/>
      </w:r>
      <w:r w:rsidR="008A79C5">
        <w:rPr>
          <w:noProof/>
        </w:rPr>
        <w:fldChar w:fldCharType="begin"/>
      </w:r>
      <w:r>
        <w:rPr>
          <w:noProof/>
        </w:rPr>
        <w:instrText xml:space="preserve"> PAGEREF _Toc399226697 \h </w:instrText>
      </w:r>
      <w:r w:rsidR="008A79C5">
        <w:rPr>
          <w:noProof/>
        </w:rPr>
      </w:r>
      <w:r w:rsidR="008A79C5">
        <w:rPr>
          <w:noProof/>
        </w:rPr>
        <w:fldChar w:fldCharType="separate"/>
      </w:r>
      <w:r w:rsidR="0060186C">
        <w:rPr>
          <w:noProof/>
        </w:rPr>
        <w:t>17</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3.2</w:t>
      </w:r>
      <w:r w:rsidRPr="00F5278E">
        <w:rPr>
          <w:rFonts w:ascii="Calibri" w:eastAsia="Times New Roman" w:hAnsi="Calibri" w:cs="Times New Roman"/>
          <w:noProof/>
          <w:lang w:val="en-US" w:eastAsia="en-US"/>
        </w:rPr>
        <w:tab/>
      </w:r>
      <w:r w:rsidRPr="00BF585B">
        <w:rPr>
          <w:noProof/>
          <w:lang w:val="en-US"/>
        </w:rPr>
        <w:t>Accumulator</w:t>
      </w:r>
      <w:r w:rsidR="00345FDD">
        <w:rPr>
          <w:noProof/>
          <w:lang w:val="en-US"/>
        </w:rPr>
        <w:t xml:space="preserve"> </w:t>
      </w:r>
      <w:r w:rsidRPr="00BF585B">
        <w:rPr>
          <w:noProof/>
          <w:lang w:val="en-US"/>
        </w:rPr>
        <w:t>pack</w:t>
      </w:r>
      <w:r w:rsidR="00345FDD">
        <w:rPr>
          <w:noProof/>
          <w:lang w:val="en-US"/>
        </w:rPr>
        <w:t xml:space="preserve"> </w:t>
      </w:r>
      <w:r w:rsidRPr="00BF585B">
        <w:rPr>
          <w:noProof/>
          <w:lang w:val="en-US"/>
        </w:rPr>
        <w:t>2</w:t>
      </w:r>
      <w:r>
        <w:rPr>
          <w:noProof/>
        </w:rPr>
        <w:tab/>
      </w:r>
      <w:r w:rsidR="008A79C5">
        <w:rPr>
          <w:noProof/>
        </w:rPr>
        <w:fldChar w:fldCharType="begin"/>
      </w:r>
      <w:r>
        <w:rPr>
          <w:noProof/>
        </w:rPr>
        <w:instrText xml:space="preserve"> PAGEREF _Toc399226698 \h </w:instrText>
      </w:r>
      <w:r w:rsidR="008A79C5">
        <w:rPr>
          <w:noProof/>
        </w:rPr>
      </w:r>
      <w:r w:rsidR="008A79C5">
        <w:rPr>
          <w:noProof/>
        </w:rPr>
        <w:fldChar w:fldCharType="separate"/>
      </w:r>
      <w:r w:rsidR="0060186C">
        <w:rPr>
          <w:noProof/>
        </w:rPr>
        <w:t>17</w:t>
      </w:r>
      <w:r w:rsidR="008A79C5">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sidRPr="00BF585B">
        <w:rPr>
          <w:noProof/>
          <w:lang w:val="en-US"/>
        </w:rPr>
        <w:t>4</w:t>
      </w:r>
      <w:r w:rsidRPr="00F5278E">
        <w:rPr>
          <w:rFonts w:ascii="Calibri" w:eastAsia="Times New Roman" w:hAnsi="Calibri" w:cs="Times New Roman"/>
          <w:noProof/>
          <w:lang w:val="en-US" w:eastAsia="en-US"/>
        </w:rPr>
        <w:tab/>
      </w:r>
      <w:r w:rsidRPr="00BF585B">
        <w:rPr>
          <w:noProof/>
          <w:lang w:val="en-US"/>
        </w:rPr>
        <w:t>Energy</w:t>
      </w:r>
      <w:r w:rsidR="00345FDD">
        <w:rPr>
          <w:noProof/>
          <w:lang w:val="en-US"/>
        </w:rPr>
        <w:t xml:space="preserve"> </w:t>
      </w:r>
      <w:r w:rsidRPr="00BF585B">
        <w:rPr>
          <w:noProof/>
          <w:lang w:val="en-US"/>
        </w:rPr>
        <w:t>meter</w:t>
      </w:r>
      <w:r w:rsidR="00345FDD">
        <w:rPr>
          <w:noProof/>
          <w:lang w:val="en-US"/>
        </w:rPr>
        <w:t xml:space="preserve"> </w:t>
      </w:r>
      <w:r w:rsidRPr="00BF585B">
        <w:rPr>
          <w:noProof/>
          <w:lang w:val="en-US"/>
        </w:rPr>
        <w:t>mounting</w:t>
      </w:r>
      <w:r>
        <w:rPr>
          <w:noProof/>
        </w:rPr>
        <w:tab/>
      </w:r>
      <w:r w:rsidR="008A79C5">
        <w:rPr>
          <w:noProof/>
        </w:rPr>
        <w:fldChar w:fldCharType="begin"/>
      </w:r>
      <w:r>
        <w:rPr>
          <w:noProof/>
        </w:rPr>
        <w:instrText xml:space="preserve"> PAGEREF _Toc399226699 \h </w:instrText>
      </w:r>
      <w:r w:rsidR="008A79C5">
        <w:rPr>
          <w:noProof/>
        </w:rPr>
      </w:r>
      <w:r w:rsidR="008A79C5">
        <w:rPr>
          <w:noProof/>
        </w:rPr>
        <w:fldChar w:fldCharType="separate"/>
      </w:r>
      <w:r w:rsidR="0060186C">
        <w:rPr>
          <w:noProof/>
        </w:rPr>
        <w:t>18</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4.1</w:t>
      </w:r>
      <w:r w:rsidRPr="00F5278E">
        <w:rPr>
          <w:rFonts w:ascii="Calibri" w:eastAsia="Times New Roman" w:hAnsi="Calibri" w:cs="Times New Roman"/>
          <w:noProof/>
          <w:lang w:val="en-US" w:eastAsia="en-US"/>
        </w:rPr>
        <w:tab/>
      </w:r>
      <w:r w:rsidRPr="00BF585B">
        <w:rPr>
          <w:noProof/>
          <w:lang w:val="en-US"/>
        </w:rPr>
        <w:t>Description</w:t>
      </w:r>
      <w:r>
        <w:rPr>
          <w:noProof/>
        </w:rPr>
        <w:tab/>
      </w:r>
      <w:r w:rsidR="008A79C5">
        <w:rPr>
          <w:noProof/>
        </w:rPr>
        <w:fldChar w:fldCharType="begin"/>
      </w:r>
      <w:r>
        <w:rPr>
          <w:noProof/>
        </w:rPr>
        <w:instrText xml:space="preserve"> PAGEREF _Toc399226700 \h </w:instrText>
      </w:r>
      <w:r w:rsidR="008A79C5">
        <w:rPr>
          <w:noProof/>
        </w:rPr>
      </w:r>
      <w:r w:rsidR="008A79C5">
        <w:rPr>
          <w:noProof/>
        </w:rPr>
        <w:fldChar w:fldCharType="separate"/>
      </w:r>
      <w:r w:rsidR="0060186C">
        <w:rPr>
          <w:noProof/>
        </w:rPr>
        <w:t>18</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4.2</w:t>
      </w:r>
      <w:r w:rsidRPr="00F5278E">
        <w:rPr>
          <w:rFonts w:ascii="Calibri" w:eastAsia="Times New Roman" w:hAnsi="Calibri" w:cs="Times New Roman"/>
          <w:noProof/>
          <w:lang w:val="en-US" w:eastAsia="en-US"/>
        </w:rPr>
        <w:tab/>
      </w:r>
      <w:r w:rsidRPr="00BF585B">
        <w:rPr>
          <w:noProof/>
          <w:lang w:val="en-US"/>
        </w:rPr>
        <w:t>Wiring,cables,currentcalculations,connectors</w:t>
      </w:r>
      <w:r>
        <w:rPr>
          <w:noProof/>
        </w:rPr>
        <w:tab/>
      </w:r>
      <w:r w:rsidR="008A79C5">
        <w:rPr>
          <w:noProof/>
        </w:rPr>
        <w:fldChar w:fldCharType="begin"/>
      </w:r>
      <w:r>
        <w:rPr>
          <w:noProof/>
        </w:rPr>
        <w:instrText xml:space="preserve"> PAGEREF _Toc399226701 \h </w:instrText>
      </w:r>
      <w:r w:rsidR="008A79C5">
        <w:rPr>
          <w:noProof/>
        </w:rPr>
      </w:r>
      <w:r w:rsidR="008A79C5">
        <w:rPr>
          <w:noProof/>
        </w:rPr>
        <w:fldChar w:fldCharType="separate"/>
      </w:r>
      <w:r w:rsidR="0060186C">
        <w:rPr>
          <w:noProof/>
        </w:rPr>
        <w:t>18</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4.3</w:t>
      </w:r>
      <w:r w:rsidRPr="00F5278E">
        <w:rPr>
          <w:rFonts w:ascii="Calibri" w:eastAsia="Times New Roman" w:hAnsi="Calibri" w:cs="Times New Roman"/>
          <w:noProof/>
          <w:lang w:val="en-US" w:eastAsia="en-US"/>
        </w:rPr>
        <w:tab/>
      </w:r>
      <w:r w:rsidRPr="00BF585B">
        <w:rPr>
          <w:noProof/>
          <w:lang w:val="en-US"/>
        </w:rPr>
        <w:t>Position</w:t>
      </w:r>
      <w:r w:rsidR="00345FDD">
        <w:rPr>
          <w:noProof/>
          <w:lang w:val="en-US"/>
        </w:rPr>
        <w:t xml:space="preserve"> </w:t>
      </w:r>
      <w:r w:rsidRPr="00BF585B">
        <w:rPr>
          <w:noProof/>
          <w:lang w:val="en-US"/>
        </w:rPr>
        <w:t>in</w:t>
      </w:r>
      <w:r w:rsidR="00345FDD">
        <w:rPr>
          <w:noProof/>
          <w:lang w:val="en-US"/>
        </w:rPr>
        <w:t xml:space="preserve"> </w:t>
      </w:r>
      <w:r w:rsidRPr="00BF585B">
        <w:rPr>
          <w:noProof/>
          <w:lang w:val="en-US"/>
        </w:rPr>
        <w:t>car</w:t>
      </w:r>
      <w:r>
        <w:rPr>
          <w:noProof/>
        </w:rPr>
        <w:tab/>
      </w:r>
      <w:r w:rsidR="008A79C5">
        <w:rPr>
          <w:noProof/>
        </w:rPr>
        <w:fldChar w:fldCharType="begin"/>
      </w:r>
      <w:r>
        <w:rPr>
          <w:noProof/>
        </w:rPr>
        <w:instrText xml:space="preserve"> PAGEREF _Toc399226702 \h </w:instrText>
      </w:r>
      <w:r w:rsidR="008A79C5">
        <w:rPr>
          <w:noProof/>
        </w:rPr>
      </w:r>
      <w:r w:rsidR="008A79C5">
        <w:rPr>
          <w:noProof/>
        </w:rPr>
        <w:fldChar w:fldCharType="separate"/>
      </w:r>
      <w:r w:rsidR="0060186C">
        <w:rPr>
          <w:noProof/>
        </w:rPr>
        <w:t>18</w:t>
      </w:r>
      <w:r w:rsidR="008A79C5">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sidRPr="00BF585B">
        <w:rPr>
          <w:noProof/>
          <w:lang w:val="en-US"/>
        </w:rPr>
        <w:t>5</w:t>
      </w:r>
      <w:r w:rsidRPr="00F5278E">
        <w:rPr>
          <w:rFonts w:ascii="Calibri" w:eastAsia="Times New Roman" w:hAnsi="Calibri" w:cs="Times New Roman"/>
          <w:noProof/>
          <w:lang w:val="en-US" w:eastAsia="en-US"/>
        </w:rPr>
        <w:tab/>
      </w:r>
      <w:r w:rsidRPr="00BF585B">
        <w:rPr>
          <w:noProof/>
          <w:lang w:val="en-US"/>
        </w:rPr>
        <w:t>Motorcontroller</w:t>
      </w:r>
      <w:r>
        <w:rPr>
          <w:noProof/>
        </w:rPr>
        <w:tab/>
      </w:r>
      <w:r w:rsidR="008A79C5">
        <w:rPr>
          <w:noProof/>
        </w:rPr>
        <w:fldChar w:fldCharType="begin"/>
      </w:r>
      <w:r>
        <w:rPr>
          <w:noProof/>
        </w:rPr>
        <w:instrText xml:space="preserve"> PAGEREF _Toc399226703 \h </w:instrText>
      </w:r>
      <w:r w:rsidR="008A79C5">
        <w:rPr>
          <w:noProof/>
        </w:rPr>
      </w:r>
      <w:r w:rsidR="008A79C5">
        <w:rPr>
          <w:noProof/>
        </w:rPr>
        <w:fldChar w:fldCharType="separate"/>
      </w:r>
      <w:r w:rsidR="0060186C">
        <w:rPr>
          <w:noProof/>
        </w:rPr>
        <w:t>19</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5.1</w:t>
      </w:r>
      <w:r w:rsidRPr="00F5278E">
        <w:rPr>
          <w:rFonts w:ascii="Calibri" w:eastAsia="Times New Roman" w:hAnsi="Calibri" w:cs="Times New Roman"/>
          <w:noProof/>
          <w:lang w:val="en-US" w:eastAsia="en-US"/>
        </w:rPr>
        <w:tab/>
      </w:r>
      <w:r w:rsidRPr="00BF585B">
        <w:rPr>
          <w:noProof/>
          <w:lang w:val="en-US"/>
        </w:rPr>
        <w:t>Motorcontroller1</w:t>
      </w:r>
      <w:r>
        <w:rPr>
          <w:noProof/>
        </w:rPr>
        <w:tab/>
      </w:r>
      <w:r w:rsidR="008A79C5">
        <w:rPr>
          <w:noProof/>
        </w:rPr>
        <w:fldChar w:fldCharType="begin"/>
      </w:r>
      <w:r>
        <w:rPr>
          <w:noProof/>
        </w:rPr>
        <w:instrText xml:space="preserve"> PAGEREF _Toc399226704 \h </w:instrText>
      </w:r>
      <w:r w:rsidR="008A79C5">
        <w:rPr>
          <w:noProof/>
        </w:rPr>
      </w:r>
      <w:r w:rsidR="008A79C5">
        <w:rPr>
          <w:noProof/>
        </w:rPr>
        <w:fldChar w:fldCharType="separate"/>
      </w:r>
      <w:r w:rsidR="0060186C">
        <w:rPr>
          <w:noProof/>
        </w:rPr>
        <w:t>19</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5.1.1</w:t>
      </w:r>
      <w:r w:rsidRPr="00F5278E">
        <w:rPr>
          <w:rFonts w:ascii="Calibri" w:eastAsia="Times New Roman" w:hAnsi="Calibri" w:cs="Times New Roman"/>
          <w:noProof/>
          <w:lang w:val="en-US" w:eastAsia="en-US"/>
        </w:rPr>
        <w:tab/>
      </w:r>
      <w:r w:rsidRPr="00BF585B">
        <w:rPr>
          <w:noProof/>
          <w:lang w:val="en-US"/>
        </w:rPr>
        <w:t>Description,type,operation</w:t>
      </w:r>
      <w:r w:rsidR="00345FDD">
        <w:rPr>
          <w:noProof/>
          <w:lang w:val="en-US"/>
        </w:rPr>
        <w:t xml:space="preserve"> </w:t>
      </w:r>
      <w:r w:rsidRPr="00BF585B">
        <w:rPr>
          <w:noProof/>
          <w:lang w:val="en-US"/>
        </w:rPr>
        <w:t>parameters</w:t>
      </w:r>
      <w:r>
        <w:rPr>
          <w:noProof/>
        </w:rPr>
        <w:tab/>
      </w:r>
      <w:r w:rsidR="008A79C5">
        <w:rPr>
          <w:noProof/>
        </w:rPr>
        <w:fldChar w:fldCharType="begin"/>
      </w:r>
      <w:r>
        <w:rPr>
          <w:noProof/>
        </w:rPr>
        <w:instrText xml:space="preserve"> PAGEREF _Toc399226705 \h </w:instrText>
      </w:r>
      <w:r w:rsidR="008A79C5">
        <w:rPr>
          <w:noProof/>
        </w:rPr>
      </w:r>
      <w:r w:rsidR="008A79C5">
        <w:rPr>
          <w:noProof/>
        </w:rPr>
        <w:fldChar w:fldCharType="separate"/>
      </w:r>
      <w:r w:rsidR="0060186C">
        <w:rPr>
          <w:noProof/>
        </w:rPr>
        <w:t>19</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5.1.2</w:t>
      </w:r>
      <w:r w:rsidRPr="00F5278E">
        <w:rPr>
          <w:rFonts w:ascii="Calibri" w:eastAsia="Times New Roman" w:hAnsi="Calibri" w:cs="Times New Roman"/>
          <w:noProof/>
          <w:lang w:val="en-US" w:eastAsia="en-US"/>
        </w:rPr>
        <w:tab/>
      </w:r>
      <w:r w:rsidRPr="00BF585B">
        <w:rPr>
          <w:noProof/>
          <w:lang w:val="en-US"/>
        </w:rPr>
        <w:t>Wiring,cables,currentcalculations,connectors</w:t>
      </w:r>
      <w:r>
        <w:rPr>
          <w:noProof/>
        </w:rPr>
        <w:tab/>
      </w:r>
      <w:r w:rsidR="008A79C5">
        <w:rPr>
          <w:noProof/>
        </w:rPr>
        <w:fldChar w:fldCharType="begin"/>
      </w:r>
      <w:r>
        <w:rPr>
          <w:noProof/>
        </w:rPr>
        <w:instrText xml:space="preserve"> PAGEREF _Toc399226706 \h </w:instrText>
      </w:r>
      <w:r w:rsidR="008A79C5">
        <w:rPr>
          <w:noProof/>
        </w:rPr>
      </w:r>
      <w:r w:rsidR="008A79C5">
        <w:rPr>
          <w:noProof/>
        </w:rPr>
        <w:fldChar w:fldCharType="separate"/>
      </w:r>
      <w:r w:rsidR="0060186C">
        <w:rPr>
          <w:noProof/>
        </w:rPr>
        <w:t>19</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5.1.3</w:t>
      </w:r>
      <w:r w:rsidRPr="00F5278E">
        <w:rPr>
          <w:rFonts w:ascii="Calibri" w:eastAsia="Times New Roman" w:hAnsi="Calibri" w:cs="Times New Roman"/>
          <w:noProof/>
          <w:lang w:val="en-US" w:eastAsia="en-US"/>
        </w:rPr>
        <w:tab/>
      </w:r>
      <w:r w:rsidRPr="00BF585B">
        <w:rPr>
          <w:noProof/>
          <w:lang w:val="en-US"/>
        </w:rPr>
        <w:t>Position</w:t>
      </w:r>
      <w:r w:rsidR="00345FDD">
        <w:rPr>
          <w:noProof/>
          <w:lang w:val="en-US"/>
        </w:rPr>
        <w:t xml:space="preserve"> </w:t>
      </w:r>
      <w:r w:rsidRPr="00BF585B">
        <w:rPr>
          <w:noProof/>
          <w:lang w:val="en-US"/>
        </w:rPr>
        <w:t>in</w:t>
      </w:r>
      <w:r w:rsidR="00345FDD">
        <w:rPr>
          <w:noProof/>
          <w:lang w:val="en-US"/>
        </w:rPr>
        <w:t xml:space="preserve"> </w:t>
      </w:r>
      <w:r w:rsidRPr="00BF585B">
        <w:rPr>
          <w:noProof/>
          <w:lang w:val="en-US"/>
        </w:rPr>
        <w:t>car</w:t>
      </w:r>
      <w:r>
        <w:rPr>
          <w:noProof/>
        </w:rPr>
        <w:tab/>
      </w:r>
      <w:r w:rsidR="008A79C5">
        <w:rPr>
          <w:noProof/>
        </w:rPr>
        <w:fldChar w:fldCharType="begin"/>
      </w:r>
      <w:r>
        <w:rPr>
          <w:noProof/>
        </w:rPr>
        <w:instrText xml:space="preserve"> PAGEREF _Toc399226707 \h </w:instrText>
      </w:r>
      <w:r w:rsidR="008A79C5">
        <w:rPr>
          <w:noProof/>
        </w:rPr>
      </w:r>
      <w:r w:rsidR="008A79C5">
        <w:rPr>
          <w:noProof/>
        </w:rPr>
        <w:fldChar w:fldCharType="separate"/>
      </w:r>
      <w:r w:rsidR="0060186C">
        <w:rPr>
          <w:noProof/>
        </w:rPr>
        <w:t>20</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5.2</w:t>
      </w:r>
      <w:r w:rsidRPr="00F5278E">
        <w:rPr>
          <w:rFonts w:ascii="Calibri" w:eastAsia="Times New Roman" w:hAnsi="Calibri" w:cs="Times New Roman"/>
          <w:noProof/>
          <w:lang w:val="en-US" w:eastAsia="en-US"/>
        </w:rPr>
        <w:tab/>
      </w:r>
      <w:r w:rsidRPr="00BF585B">
        <w:rPr>
          <w:noProof/>
          <w:lang w:val="en-US"/>
        </w:rPr>
        <w:t>Motor</w:t>
      </w:r>
      <w:r w:rsidR="00345FDD">
        <w:rPr>
          <w:noProof/>
          <w:lang w:val="en-US"/>
        </w:rPr>
        <w:t xml:space="preserve"> </w:t>
      </w:r>
      <w:r w:rsidRPr="00BF585B">
        <w:rPr>
          <w:noProof/>
          <w:lang w:val="en-US"/>
        </w:rPr>
        <w:t>controller</w:t>
      </w:r>
      <w:r w:rsidR="00345FDD">
        <w:rPr>
          <w:noProof/>
          <w:lang w:val="en-US"/>
        </w:rPr>
        <w:t xml:space="preserve"> </w:t>
      </w:r>
      <w:r w:rsidRPr="00BF585B">
        <w:rPr>
          <w:noProof/>
          <w:lang w:val="en-US"/>
        </w:rPr>
        <w:t>2</w:t>
      </w:r>
      <w:r>
        <w:rPr>
          <w:noProof/>
        </w:rPr>
        <w:tab/>
      </w:r>
      <w:r w:rsidR="008A79C5">
        <w:rPr>
          <w:noProof/>
        </w:rPr>
        <w:fldChar w:fldCharType="begin"/>
      </w:r>
      <w:r>
        <w:rPr>
          <w:noProof/>
        </w:rPr>
        <w:instrText xml:space="preserve"> PAGEREF _Toc399226708 \h </w:instrText>
      </w:r>
      <w:r w:rsidR="008A79C5">
        <w:rPr>
          <w:noProof/>
        </w:rPr>
      </w:r>
      <w:r w:rsidR="008A79C5">
        <w:rPr>
          <w:noProof/>
        </w:rPr>
        <w:fldChar w:fldCharType="separate"/>
      </w:r>
      <w:r w:rsidR="0060186C">
        <w:rPr>
          <w:noProof/>
        </w:rPr>
        <w:t>20</w:t>
      </w:r>
      <w:r w:rsidR="008A79C5">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sidRPr="00BF585B">
        <w:rPr>
          <w:rFonts w:eastAsia="Arial"/>
          <w:noProof/>
          <w:lang w:val="en-US"/>
        </w:rPr>
        <w:t>6</w:t>
      </w:r>
      <w:r w:rsidRPr="00F5278E">
        <w:rPr>
          <w:rFonts w:ascii="Calibri" w:eastAsia="Times New Roman" w:hAnsi="Calibri" w:cs="Times New Roman"/>
          <w:noProof/>
          <w:lang w:val="en-US" w:eastAsia="en-US"/>
        </w:rPr>
        <w:tab/>
      </w:r>
      <w:r w:rsidRPr="00BF585B">
        <w:rPr>
          <w:noProof/>
          <w:lang w:val="en-US"/>
        </w:rPr>
        <w:t>Motors</w:t>
      </w:r>
      <w:r>
        <w:rPr>
          <w:noProof/>
        </w:rPr>
        <w:tab/>
      </w:r>
      <w:r w:rsidR="008A79C5">
        <w:rPr>
          <w:noProof/>
        </w:rPr>
        <w:fldChar w:fldCharType="begin"/>
      </w:r>
      <w:r>
        <w:rPr>
          <w:noProof/>
        </w:rPr>
        <w:instrText xml:space="preserve"> PAGEREF _Toc399226709 \h </w:instrText>
      </w:r>
      <w:r w:rsidR="008A79C5">
        <w:rPr>
          <w:noProof/>
        </w:rPr>
      </w:r>
      <w:r w:rsidR="008A79C5">
        <w:rPr>
          <w:noProof/>
        </w:rPr>
        <w:fldChar w:fldCharType="separate"/>
      </w:r>
      <w:r w:rsidR="0060186C">
        <w:rPr>
          <w:noProof/>
        </w:rPr>
        <w:t>21</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6.1</w:t>
      </w:r>
      <w:r w:rsidRPr="00F5278E">
        <w:rPr>
          <w:rFonts w:ascii="Calibri" w:eastAsia="Times New Roman" w:hAnsi="Calibri" w:cs="Times New Roman"/>
          <w:noProof/>
          <w:lang w:val="en-US" w:eastAsia="en-US"/>
        </w:rPr>
        <w:tab/>
      </w:r>
      <w:r w:rsidRPr="00BF585B">
        <w:rPr>
          <w:noProof/>
          <w:lang w:val="en-US"/>
        </w:rPr>
        <w:t>Motor1</w:t>
      </w:r>
      <w:r>
        <w:rPr>
          <w:noProof/>
        </w:rPr>
        <w:tab/>
      </w:r>
      <w:r w:rsidR="008A79C5">
        <w:rPr>
          <w:noProof/>
        </w:rPr>
        <w:fldChar w:fldCharType="begin"/>
      </w:r>
      <w:r>
        <w:rPr>
          <w:noProof/>
        </w:rPr>
        <w:instrText xml:space="preserve"> PAGEREF _Toc399226710 \h </w:instrText>
      </w:r>
      <w:r w:rsidR="008A79C5">
        <w:rPr>
          <w:noProof/>
        </w:rPr>
      </w:r>
      <w:r w:rsidR="008A79C5">
        <w:rPr>
          <w:noProof/>
        </w:rPr>
        <w:fldChar w:fldCharType="separate"/>
      </w:r>
      <w:r w:rsidR="0060186C">
        <w:rPr>
          <w:noProof/>
        </w:rPr>
        <w:t>21</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6.1.1</w:t>
      </w:r>
      <w:r w:rsidRPr="00F5278E">
        <w:rPr>
          <w:rFonts w:ascii="Calibri" w:eastAsia="Times New Roman" w:hAnsi="Calibri" w:cs="Times New Roman"/>
          <w:noProof/>
          <w:lang w:val="en-US" w:eastAsia="en-US"/>
        </w:rPr>
        <w:tab/>
      </w:r>
      <w:r w:rsidRPr="00BF585B">
        <w:rPr>
          <w:noProof/>
          <w:lang w:val="en-US"/>
        </w:rPr>
        <w:t>Description,type,operatingparameters</w:t>
      </w:r>
      <w:r>
        <w:rPr>
          <w:noProof/>
        </w:rPr>
        <w:tab/>
      </w:r>
      <w:r w:rsidR="008A79C5">
        <w:rPr>
          <w:noProof/>
        </w:rPr>
        <w:fldChar w:fldCharType="begin"/>
      </w:r>
      <w:r>
        <w:rPr>
          <w:noProof/>
        </w:rPr>
        <w:instrText xml:space="preserve"> PAGEREF _Toc399226711 \h </w:instrText>
      </w:r>
      <w:r w:rsidR="008A79C5">
        <w:rPr>
          <w:noProof/>
        </w:rPr>
      </w:r>
      <w:r w:rsidR="008A79C5">
        <w:rPr>
          <w:noProof/>
        </w:rPr>
        <w:fldChar w:fldCharType="separate"/>
      </w:r>
      <w:r w:rsidR="0060186C">
        <w:rPr>
          <w:noProof/>
        </w:rPr>
        <w:t>21</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6.1.2</w:t>
      </w:r>
      <w:r w:rsidRPr="00F5278E">
        <w:rPr>
          <w:rFonts w:ascii="Calibri" w:eastAsia="Times New Roman" w:hAnsi="Calibri" w:cs="Times New Roman"/>
          <w:noProof/>
          <w:lang w:val="en-US" w:eastAsia="en-US"/>
        </w:rPr>
        <w:tab/>
      </w:r>
      <w:r w:rsidRPr="00BF585B">
        <w:rPr>
          <w:noProof/>
          <w:lang w:val="en-US"/>
        </w:rPr>
        <w:t>Wiring,cables,currentcalculations,connectors</w:t>
      </w:r>
      <w:r>
        <w:rPr>
          <w:noProof/>
        </w:rPr>
        <w:tab/>
      </w:r>
      <w:r w:rsidR="008A79C5">
        <w:rPr>
          <w:noProof/>
        </w:rPr>
        <w:fldChar w:fldCharType="begin"/>
      </w:r>
      <w:r>
        <w:rPr>
          <w:noProof/>
        </w:rPr>
        <w:instrText xml:space="preserve"> PAGEREF _Toc399226712 \h </w:instrText>
      </w:r>
      <w:r w:rsidR="008A79C5">
        <w:rPr>
          <w:noProof/>
        </w:rPr>
      </w:r>
      <w:r w:rsidR="008A79C5">
        <w:rPr>
          <w:noProof/>
        </w:rPr>
        <w:fldChar w:fldCharType="separate"/>
      </w:r>
      <w:r w:rsidR="0060186C">
        <w:rPr>
          <w:noProof/>
        </w:rPr>
        <w:t>21</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6.1.3</w:t>
      </w:r>
      <w:r w:rsidRPr="00F5278E">
        <w:rPr>
          <w:rFonts w:ascii="Calibri" w:eastAsia="Times New Roman" w:hAnsi="Calibri" w:cs="Times New Roman"/>
          <w:noProof/>
          <w:lang w:val="en-US" w:eastAsia="en-US"/>
        </w:rPr>
        <w:tab/>
      </w:r>
      <w:r w:rsidRPr="00BF585B">
        <w:rPr>
          <w:noProof/>
          <w:lang w:val="en-US"/>
        </w:rPr>
        <w:t>Positionincar</w:t>
      </w:r>
      <w:r>
        <w:rPr>
          <w:noProof/>
        </w:rPr>
        <w:tab/>
      </w:r>
      <w:r w:rsidR="008A79C5">
        <w:rPr>
          <w:noProof/>
        </w:rPr>
        <w:fldChar w:fldCharType="begin"/>
      </w:r>
      <w:r>
        <w:rPr>
          <w:noProof/>
        </w:rPr>
        <w:instrText xml:space="preserve"> PAGEREF _Toc399226713 \h </w:instrText>
      </w:r>
      <w:r w:rsidR="008A79C5">
        <w:rPr>
          <w:noProof/>
        </w:rPr>
      </w:r>
      <w:r w:rsidR="008A79C5">
        <w:rPr>
          <w:noProof/>
        </w:rPr>
        <w:fldChar w:fldCharType="separate"/>
      </w:r>
      <w:r w:rsidR="0060186C">
        <w:rPr>
          <w:noProof/>
        </w:rPr>
        <w:t>22</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6.2</w:t>
      </w:r>
      <w:r w:rsidRPr="00F5278E">
        <w:rPr>
          <w:rFonts w:ascii="Calibri" w:eastAsia="Times New Roman" w:hAnsi="Calibri" w:cs="Times New Roman"/>
          <w:noProof/>
          <w:lang w:val="en-US" w:eastAsia="en-US"/>
        </w:rPr>
        <w:tab/>
      </w:r>
      <w:r w:rsidRPr="00BF585B">
        <w:rPr>
          <w:noProof/>
          <w:lang w:val="en-US"/>
        </w:rPr>
        <w:t>Motor</w:t>
      </w:r>
      <w:r w:rsidR="00345FDD">
        <w:rPr>
          <w:noProof/>
          <w:lang w:val="en-US"/>
        </w:rPr>
        <w:t xml:space="preserve"> </w:t>
      </w:r>
      <w:r w:rsidRPr="00BF585B">
        <w:rPr>
          <w:noProof/>
          <w:lang w:val="en-US"/>
        </w:rPr>
        <w:t>2</w:t>
      </w:r>
      <w:r>
        <w:rPr>
          <w:noProof/>
        </w:rPr>
        <w:tab/>
      </w:r>
      <w:r w:rsidR="008A79C5">
        <w:rPr>
          <w:noProof/>
        </w:rPr>
        <w:fldChar w:fldCharType="begin"/>
      </w:r>
      <w:r>
        <w:rPr>
          <w:noProof/>
        </w:rPr>
        <w:instrText xml:space="preserve"> PAGEREF _Toc399226714 \h </w:instrText>
      </w:r>
      <w:r w:rsidR="008A79C5">
        <w:rPr>
          <w:noProof/>
        </w:rPr>
      </w:r>
      <w:r w:rsidR="008A79C5">
        <w:rPr>
          <w:noProof/>
        </w:rPr>
        <w:fldChar w:fldCharType="separate"/>
      </w:r>
      <w:r w:rsidR="0060186C">
        <w:rPr>
          <w:noProof/>
        </w:rPr>
        <w:t>22</w:t>
      </w:r>
      <w:r w:rsidR="008A79C5">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sidRPr="00BF585B">
        <w:rPr>
          <w:noProof/>
          <w:lang w:val="en-US"/>
        </w:rPr>
        <w:t>7</w:t>
      </w:r>
      <w:r w:rsidRPr="00F5278E">
        <w:rPr>
          <w:rFonts w:ascii="Calibri" w:eastAsia="Times New Roman" w:hAnsi="Calibri" w:cs="Times New Roman"/>
          <w:noProof/>
          <w:lang w:val="en-US" w:eastAsia="en-US"/>
        </w:rPr>
        <w:tab/>
      </w:r>
      <w:r w:rsidRPr="00BF585B">
        <w:rPr>
          <w:noProof/>
          <w:lang w:val="en-US"/>
        </w:rPr>
        <w:t>Torque</w:t>
      </w:r>
      <w:r w:rsidR="00345FDD">
        <w:rPr>
          <w:noProof/>
          <w:lang w:val="en-US"/>
        </w:rPr>
        <w:t xml:space="preserve"> </w:t>
      </w:r>
      <w:r w:rsidRPr="00BF585B">
        <w:rPr>
          <w:noProof/>
          <w:lang w:val="en-US"/>
        </w:rPr>
        <w:t>encoder</w:t>
      </w:r>
      <w:r>
        <w:rPr>
          <w:noProof/>
        </w:rPr>
        <w:tab/>
      </w:r>
      <w:r w:rsidR="008A79C5">
        <w:rPr>
          <w:noProof/>
        </w:rPr>
        <w:fldChar w:fldCharType="begin"/>
      </w:r>
      <w:r>
        <w:rPr>
          <w:noProof/>
        </w:rPr>
        <w:instrText xml:space="preserve"> PAGEREF _Toc399226715 \h </w:instrText>
      </w:r>
      <w:r w:rsidR="008A79C5">
        <w:rPr>
          <w:noProof/>
        </w:rPr>
      </w:r>
      <w:r w:rsidR="008A79C5">
        <w:rPr>
          <w:noProof/>
        </w:rPr>
        <w:fldChar w:fldCharType="separate"/>
      </w:r>
      <w:r w:rsidR="0060186C">
        <w:rPr>
          <w:noProof/>
        </w:rPr>
        <w:t>23</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7.1</w:t>
      </w:r>
      <w:r w:rsidRPr="00F5278E">
        <w:rPr>
          <w:rFonts w:ascii="Calibri" w:eastAsia="Times New Roman" w:hAnsi="Calibri" w:cs="Times New Roman"/>
          <w:noProof/>
          <w:lang w:val="en-US" w:eastAsia="en-US"/>
        </w:rPr>
        <w:tab/>
      </w:r>
      <w:r w:rsidRPr="00BF585B">
        <w:rPr>
          <w:noProof/>
          <w:lang w:val="en-US"/>
        </w:rPr>
        <w:t>Description/additional</w:t>
      </w:r>
      <w:r w:rsidR="00345FDD">
        <w:rPr>
          <w:noProof/>
          <w:lang w:val="en-US"/>
        </w:rPr>
        <w:t xml:space="preserve"> </w:t>
      </w:r>
      <w:r w:rsidRPr="00BF585B">
        <w:rPr>
          <w:noProof/>
          <w:lang w:val="en-US"/>
        </w:rPr>
        <w:t>circuitry</w:t>
      </w:r>
      <w:r>
        <w:rPr>
          <w:noProof/>
        </w:rPr>
        <w:tab/>
      </w:r>
      <w:r w:rsidR="008A79C5">
        <w:rPr>
          <w:noProof/>
        </w:rPr>
        <w:fldChar w:fldCharType="begin"/>
      </w:r>
      <w:r>
        <w:rPr>
          <w:noProof/>
        </w:rPr>
        <w:instrText xml:space="preserve"> PAGEREF _Toc399226716 \h </w:instrText>
      </w:r>
      <w:r w:rsidR="008A79C5">
        <w:rPr>
          <w:noProof/>
        </w:rPr>
      </w:r>
      <w:r w:rsidR="008A79C5">
        <w:rPr>
          <w:noProof/>
        </w:rPr>
        <w:fldChar w:fldCharType="separate"/>
      </w:r>
      <w:r w:rsidR="0060186C">
        <w:rPr>
          <w:noProof/>
        </w:rPr>
        <w:t>23</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7.2</w:t>
      </w:r>
      <w:r w:rsidRPr="00F5278E">
        <w:rPr>
          <w:rFonts w:ascii="Calibri" w:eastAsia="Times New Roman" w:hAnsi="Calibri" w:cs="Times New Roman"/>
          <w:noProof/>
          <w:lang w:val="en-US" w:eastAsia="en-US"/>
        </w:rPr>
        <w:tab/>
      </w:r>
      <w:r w:rsidRPr="00BF585B">
        <w:rPr>
          <w:noProof/>
          <w:lang w:val="en-US"/>
        </w:rPr>
        <w:t>Torque Encoder Plausibility Check</w:t>
      </w:r>
      <w:r>
        <w:rPr>
          <w:noProof/>
        </w:rPr>
        <w:tab/>
      </w:r>
      <w:r w:rsidR="008A79C5">
        <w:rPr>
          <w:noProof/>
        </w:rPr>
        <w:fldChar w:fldCharType="begin"/>
      </w:r>
      <w:r>
        <w:rPr>
          <w:noProof/>
        </w:rPr>
        <w:instrText xml:space="preserve"> PAGEREF _Toc399226717 \h </w:instrText>
      </w:r>
      <w:r w:rsidR="008A79C5">
        <w:rPr>
          <w:noProof/>
        </w:rPr>
      </w:r>
      <w:r w:rsidR="008A79C5">
        <w:rPr>
          <w:noProof/>
        </w:rPr>
        <w:fldChar w:fldCharType="separate"/>
      </w:r>
      <w:r w:rsidR="0060186C">
        <w:rPr>
          <w:noProof/>
        </w:rPr>
        <w:t>23</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7.3</w:t>
      </w:r>
      <w:r w:rsidRPr="00F5278E">
        <w:rPr>
          <w:rFonts w:ascii="Calibri" w:eastAsia="Times New Roman" w:hAnsi="Calibri" w:cs="Times New Roman"/>
          <w:noProof/>
          <w:lang w:val="en-US" w:eastAsia="en-US"/>
        </w:rPr>
        <w:tab/>
      </w:r>
      <w:r w:rsidRPr="00BF585B">
        <w:rPr>
          <w:noProof/>
          <w:lang w:val="en-US"/>
        </w:rPr>
        <w:t>Wiring</w:t>
      </w:r>
      <w:r>
        <w:rPr>
          <w:noProof/>
        </w:rPr>
        <w:tab/>
      </w:r>
      <w:r w:rsidR="008A79C5">
        <w:rPr>
          <w:noProof/>
        </w:rPr>
        <w:fldChar w:fldCharType="begin"/>
      </w:r>
      <w:r>
        <w:rPr>
          <w:noProof/>
        </w:rPr>
        <w:instrText xml:space="preserve"> PAGEREF _Toc399226718 \h </w:instrText>
      </w:r>
      <w:r w:rsidR="008A79C5">
        <w:rPr>
          <w:noProof/>
        </w:rPr>
      </w:r>
      <w:r w:rsidR="008A79C5">
        <w:rPr>
          <w:noProof/>
        </w:rPr>
        <w:fldChar w:fldCharType="separate"/>
      </w:r>
      <w:r w:rsidR="0060186C">
        <w:rPr>
          <w:noProof/>
        </w:rPr>
        <w:t>23</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7.4</w:t>
      </w:r>
      <w:r w:rsidRPr="00F5278E">
        <w:rPr>
          <w:rFonts w:ascii="Calibri" w:eastAsia="Times New Roman" w:hAnsi="Calibri" w:cs="Times New Roman"/>
          <w:noProof/>
          <w:lang w:val="en-US" w:eastAsia="en-US"/>
        </w:rPr>
        <w:tab/>
      </w:r>
      <w:r w:rsidRPr="00BF585B">
        <w:rPr>
          <w:noProof/>
          <w:lang w:val="en-US"/>
        </w:rPr>
        <w:t>Positionincar/mechanicalfastening/mechanicalconnection</w:t>
      </w:r>
      <w:r>
        <w:rPr>
          <w:noProof/>
        </w:rPr>
        <w:tab/>
      </w:r>
      <w:r w:rsidR="008A79C5">
        <w:rPr>
          <w:noProof/>
        </w:rPr>
        <w:fldChar w:fldCharType="begin"/>
      </w:r>
      <w:r>
        <w:rPr>
          <w:noProof/>
        </w:rPr>
        <w:instrText xml:space="preserve"> PAGEREF _Toc399226719 \h </w:instrText>
      </w:r>
      <w:r w:rsidR="008A79C5">
        <w:rPr>
          <w:noProof/>
        </w:rPr>
      </w:r>
      <w:r w:rsidR="008A79C5">
        <w:rPr>
          <w:noProof/>
        </w:rPr>
        <w:fldChar w:fldCharType="separate"/>
      </w:r>
      <w:r w:rsidR="0060186C">
        <w:rPr>
          <w:noProof/>
        </w:rPr>
        <w:t>23</w:t>
      </w:r>
      <w:r w:rsidR="008A79C5">
        <w:rPr>
          <w:noProof/>
        </w:rPr>
        <w:fldChar w:fldCharType="end"/>
      </w:r>
    </w:p>
    <w:p w:rsidR="00824E9D" w:rsidRPr="00F5278E" w:rsidRDefault="00824E9D" w:rsidP="00EF5467">
      <w:pPr>
        <w:pStyle w:val="TOC1"/>
        <w:tabs>
          <w:tab w:val="left" w:pos="440"/>
          <w:tab w:val="right" w:leader="dot" w:pos="9638"/>
        </w:tabs>
        <w:rPr>
          <w:rFonts w:ascii="Calibri" w:eastAsia="Times New Roman" w:hAnsi="Calibri" w:cs="Times New Roman"/>
          <w:noProof/>
          <w:lang w:val="en-US" w:eastAsia="en-US"/>
        </w:rPr>
      </w:pPr>
      <w:r w:rsidRPr="00BF585B">
        <w:rPr>
          <w:noProof/>
          <w:lang w:val="en-US"/>
        </w:rPr>
        <w:t>8</w:t>
      </w:r>
      <w:r w:rsidRPr="00F5278E">
        <w:rPr>
          <w:rFonts w:ascii="Calibri" w:eastAsia="Times New Roman" w:hAnsi="Calibri" w:cs="Times New Roman"/>
          <w:noProof/>
          <w:lang w:val="en-US" w:eastAsia="en-US"/>
        </w:rPr>
        <w:tab/>
      </w:r>
      <w:r w:rsidRPr="00BF585B">
        <w:rPr>
          <w:noProof/>
          <w:lang w:val="en-US"/>
        </w:rPr>
        <w:t>AdditionalLV-partsinterferingwiththetractivesystem</w:t>
      </w:r>
      <w:r>
        <w:rPr>
          <w:noProof/>
        </w:rPr>
        <w:tab/>
      </w:r>
      <w:r w:rsidR="008A79C5">
        <w:rPr>
          <w:noProof/>
        </w:rPr>
        <w:fldChar w:fldCharType="begin"/>
      </w:r>
      <w:r>
        <w:rPr>
          <w:noProof/>
        </w:rPr>
        <w:instrText xml:space="preserve"> PAGEREF _Toc399226720 \h </w:instrText>
      </w:r>
      <w:r w:rsidR="008A79C5">
        <w:rPr>
          <w:noProof/>
        </w:rPr>
      </w:r>
      <w:r w:rsidR="008A79C5">
        <w:rPr>
          <w:noProof/>
        </w:rPr>
        <w:fldChar w:fldCharType="separate"/>
      </w:r>
      <w:r w:rsidR="0060186C">
        <w:rPr>
          <w:noProof/>
        </w:rPr>
        <w:t>24</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8.1.2</w:t>
      </w:r>
      <w:r w:rsidRPr="00F5278E">
        <w:rPr>
          <w:rFonts w:ascii="Calibri" w:eastAsia="Times New Roman" w:hAnsi="Calibri" w:cs="Times New Roman"/>
          <w:noProof/>
          <w:lang w:val="en-US" w:eastAsia="en-US"/>
        </w:rPr>
        <w:tab/>
      </w:r>
      <w:r w:rsidRPr="00BF585B">
        <w:rPr>
          <w:noProof/>
          <w:lang w:val="en-US"/>
        </w:rPr>
        <w:t>Wiring,cables,</w:t>
      </w:r>
      <w:r>
        <w:rPr>
          <w:noProof/>
        </w:rPr>
        <w:tab/>
      </w:r>
      <w:r w:rsidR="008A79C5">
        <w:rPr>
          <w:noProof/>
        </w:rPr>
        <w:fldChar w:fldCharType="begin"/>
      </w:r>
      <w:r>
        <w:rPr>
          <w:noProof/>
        </w:rPr>
        <w:instrText xml:space="preserve"> PAGEREF _Toc399226723 \h </w:instrText>
      </w:r>
      <w:r w:rsidR="008A79C5">
        <w:rPr>
          <w:noProof/>
        </w:rPr>
      </w:r>
      <w:r w:rsidR="008A79C5">
        <w:rPr>
          <w:noProof/>
        </w:rPr>
        <w:fldChar w:fldCharType="separate"/>
      </w:r>
      <w:r w:rsidR="0060186C">
        <w:rPr>
          <w:noProof/>
        </w:rPr>
        <w:t>24</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8.1.3</w:t>
      </w:r>
      <w:r w:rsidRPr="00F5278E">
        <w:rPr>
          <w:rFonts w:ascii="Calibri" w:eastAsia="Times New Roman" w:hAnsi="Calibri" w:cs="Times New Roman"/>
          <w:noProof/>
          <w:lang w:val="en-US" w:eastAsia="en-US"/>
        </w:rPr>
        <w:tab/>
      </w:r>
      <w:r w:rsidRPr="00BF585B">
        <w:rPr>
          <w:noProof/>
          <w:lang w:val="en-US"/>
        </w:rPr>
        <w:t>Position</w:t>
      </w:r>
      <w:r w:rsidR="00345FDD">
        <w:rPr>
          <w:noProof/>
          <w:lang w:val="en-US"/>
        </w:rPr>
        <w:t xml:space="preserve"> </w:t>
      </w:r>
      <w:r w:rsidRPr="00BF585B">
        <w:rPr>
          <w:noProof/>
          <w:lang w:val="en-US"/>
        </w:rPr>
        <w:t>in</w:t>
      </w:r>
      <w:r w:rsidR="00345FDD">
        <w:rPr>
          <w:noProof/>
          <w:lang w:val="en-US"/>
        </w:rPr>
        <w:t xml:space="preserve"> </w:t>
      </w:r>
      <w:r w:rsidRPr="00BF585B">
        <w:rPr>
          <w:noProof/>
          <w:lang w:val="en-US"/>
        </w:rPr>
        <w:t>car</w:t>
      </w:r>
      <w:r>
        <w:rPr>
          <w:noProof/>
        </w:rPr>
        <w:tab/>
      </w:r>
      <w:r w:rsidR="008A79C5">
        <w:rPr>
          <w:noProof/>
        </w:rPr>
        <w:fldChar w:fldCharType="begin"/>
      </w:r>
      <w:r>
        <w:rPr>
          <w:noProof/>
        </w:rPr>
        <w:instrText xml:space="preserve"> PAGEREF _Toc399226724 \h </w:instrText>
      </w:r>
      <w:r w:rsidR="008A79C5">
        <w:rPr>
          <w:noProof/>
        </w:rPr>
      </w:r>
      <w:r w:rsidR="008A79C5">
        <w:rPr>
          <w:noProof/>
        </w:rPr>
        <w:fldChar w:fldCharType="separate"/>
      </w:r>
      <w:r w:rsidR="0060186C">
        <w:rPr>
          <w:noProof/>
        </w:rPr>
        <w:t>24</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lastRenderedPageBreak/>
        <w:t>8.2</w:t>
      </w:r>
      <w:r w:rsidRPr="00F5278E">
        <w:rPr>
          <w:rFonts w:ascii="Calibri" w:eastAsia="Times New Roman" w:hAnsi="Calibri" w:cs="Times New Roman"/>
          <w:noProof/>
          <w:lang w:val="en-US" w:eastAsia="en-US"/>
        </w:rPr>
        <w:tab/>
      </w:r>
      <w:r w:rsidRPr="00BF585B">
        <w:rPr>
          <w:noProof/>
          <w:lang w:val="en-US"/>
        </w:rPr>
        <w:t>LVpart2</w:t>
      </w:r>
      <w:r>
        <w:rPr>
          <w:noProof/>
        </w:rPr>
        <w:tab/>
      </w:r>
      <w:r w:rsidR="008A79C5">
        <w:rPr>
          <w:noProof/>
        </w:rPr>
        <w:fldChar w:fldCharType="begin"/>
      </w:r>
      <w:r>
        <w:rPr>
          <w:noProof/>
        </w:rPr>
        <w:instrText xml:space="preserve"> PAGEREF _Toc399226725 \h </w:instrText>
      </w:r>
      <w:r w:rsidR="008A79C5">
        <w:rPr>
          <w:noProof/>
        </w:rPr>
      </w:r>
      <w:r w:rsidR="008A79C5">
        <w:rPr>
          <w:noProof/>
        </w:rPr>
        <w:fldChar w:fldCharType="separate"/>
      </w:r>
      <w:r w:rsidR="0060186C">
        <w:rPr>
          <w:noProof/>
        </w:rPr>
        <w:t>24</w:t>
      </w:r>
      <w:r w:rsidR="008A79C5">
        <w:rPr>
          <w:noProof/>
        </w:rPr>
        <w:fldChar w:fldCharType="end"/>
      </w:r>
    </w:p>
    <w:p w:rsidR="00824E9D" w:rsidRPr="00F5278E" w:rsidRDefault="00824E9D">
      <w:pPr>
        <w:pStyle w:val="TOC1"/>
        <w:tabs>
          <w:tab w:val="left" w:pos="440"/>
          <w:tab w:val="right" w:leader="dot" w:pos="9638"/>
        </w:tabs>
        <w:rPr>
          <w:rFonts w:ascii="Calibri" w:eastAsia="Times New Roman" w:hAnsi="Calibri" w:cs="Times New Roman"/>
          <w:noProof/>
          <w:lang w:val="en-US" w:eastAsia="en-US"/>
        </w:rPr>
      </w:pPr>
      <w:r w:rsidRPr="00BF585B">
        <w:rPr>
          <w:noProof/>
          <w:lang w:val="en-US"/>
        </w:rPr>
        <w:t>9</w:t>
      </w:r>
      <w:r w:rsidRPr="00F5278E">
        <w:rPr>
          <w:rFonts w:ascii="Calibri" w:eastAsia="Times New Roman" w:hAnsi="Calibri" w:cs="Times New Roman"/>
          <w:noProof/>
          <w:lang w:val="en-US" w:eastAsia="en-US"/>
        </w:rPr>
        <w:tab/>
      </w:r>
      <w:r w:rsidRPr="00BF585B">
        <w:rPr>
          <w:noProof/>
          <w:lang w:val="en-US"/>
        </w:rPr>
        <w:t>Overall Grounding Concept</w:t>
      </w:r>
      <w:r>
        <w:rPr>
          <w:noProof/>
        </w:rPr>
        <w:tab/>
      </w:r>
      <w:r w:rsidR="008A79C5">
        <w:rPr>
          <w:noProof/>
        </w:rPr>
        <w:fldChar w:fldCharType="begin"/>
      </w:r>
      <w:r>
        <w:rPr>
          <w:noProof/>
        </w:rPr>
        <w:instrText xml:space="preserve"> PAGEREF _Toc399226726 \h </w:instrText>
      </w:r>
      <w:r w:rsidR="008A79C5">
        <w:rPr>
          <w:noProof/>
        </w:rPr>
      </w:r>
      <w:r w:rsidR="008A79C5">
        <w:rPr>
          <w:noProof/>
        </w:rPr>
        <w:fldChar w:fldCharType="separate"/>
      </w:r>
      <w:r w:rsidR="0060186C">
        <w:rPr>
          <w:noProof/>
        </w:rPr>
        <w:t>25</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9.1</w:t>
      </w:r>
      <w:r w:rsidRPr="00F5278E">
        <w:rPr>
          <w:rFonts w:ascii="Calibri" w:eastAsia="Times New Roman" w:hAnsi="Calibri" w:cs="Times New Roman"/>
          <w:noProof/>
          <w:lang w:val="en-US" w:eastAsia="en-US"/>
        </w:rPr>
        <w:tab/>
      </w:r>
      <w:r w:rsidRPr="00BF585B">
        <w:rPr>
          <w:noProof/>
          <w:lang w:val="en-US"/>
        </w:rPr>
        <w:t>Description of the Grounding Concept</w:t>
      </w:r>
      <w:r>
        <w:rPr>
          <w:noProof/>
        </w:rPr>
        <w:tab/>
      </w:r>
      <w:r w:rsidR="008A79C5">
        <w:rPr>
          <w:noProof/>
        </w:rPr>
        <w:fldChar w:fldCharType="begin"/>
      </w:r>
      <w:r>
        <w:rPr>
          <w:noProof/>
        </w:rPr>
        <w:instrText xml:space="preserve"> PAGEREF _Toc399226727 \h </w:instrText>
      </w:r>
      <w:r w:rsidR="008A79C5">
        <w:rPr>
          <w:noProof/>
        </w:rPr>
      </w:r>
      <w:r w:rsidR="008A79C5">
        <w:rPr>
          <w:noProof/>
        </w:rPr>
        <w:fldChar w:fldCharType="separate"/>
      </w:r>
      <w:r w:rsidR="0060186C">
        <w:rPr>
          <w:noProof/>
        </w:rPr>
        <w:t>25</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9.2</w:t>
      </w:r>
      <w:r w:rsidRPr="00F5278E">
        <w:rPr>
          <w:rFonts w:ascii="Calibri" w:eastAsia="Times New Roman" w:hAnsi="Calibri" w:cs="Times New Roman"/>
          <w:noProof/>
          <w:lang w:val="en-US" w:eastAsia="en-US"/>
        </w:rPr>
        <w:tab/>
      </w:r>
      <w:r w:rsidRPr="00BF585B">
        <w:rPr>
          <w:noProof/>
          <w:lang w:val="en-US"/>
        </w:rPr>
        <w:t>Grounding Measurements</w:t>
      </w:r>
      <w:r>
        <w:rPr>
          <w:noProof/>
        </w:rPr>
        <w:tab/>
      </w:r>
      <w:r w:rsidR="008A79C5">
        <w:rPr>
          <w:noProof/>
        </w:rPr>
        <w:fldChar w:fldCharType="begin"/>
      </w:r>
      <w:r>
        <w:rPr>
          <w:noProof/>
        </w:rPr>
        <w:instrText xml:space="preserve"> PAGEREF _Toc399226728 \h </w:instrText>
      </w:r>
      <w:r w:rsidR="008A79C5">
        <w:rPr>
          <w:noProof/>
        </w:rPr>
      </w:r>
      <w:r w:rsidR="008A79C5">
        <w:rPr>
          <w:noProof/>
        </w:rPr>
        <w:fldChar w:fldCharType="separate"/>
      </w:r>
      <w:r w:rsidR="0060186C">
        <w:rPr>
          <w:noProof/>
        </w:rPr>
        <w:t>25</w:t>
      </w:r>
      <w:r w:rsidR="008A79C5">
        <w:rPr>
          <w:noProof/>
        </w:rPr>
        <w:fldChar w:fldCharType="end"/>
      </w:r>
    </w:p>
    <w:p w:rsidR="00824E9D" w:rsidRPr="00F5278E" w:rsidRDefault="00824E9D">
      <w:pPr>
        <w:pStyle w:val="TOC1"/>
        <w:tabs>
          <w:tab w:val="left" w:pos="660"/>
          <w:tab w:val="right" w:leader="dot" w:pos="9638"/>
        </w:tabs>
        <w:rPr>
          <w:rFonts w:ascii="Calibri" w:eastAsia="Times New Roman" w:hAnsi="Calibri" w:cs="Times New Roman"/>
          <w:noProof/>
          <w:lang w:val="en-US" w:eastAsia="en-US"/>
        </w:rPr>
      </w:pPr>
      <w:r w:rsidRPr="00BF585B">
        <w:rPr>
          <w:noProof/>
          <w:lang w:val="en-US"/>
        </w:rPr>
        <w:t>10</w:t>
      </w:r>
      <w:r w:rsidRPr="00F5278E">
        <w:rPr>
          <w:rFonts w:ascii="Calibri" w:eastAsia="Times New Roman" w:hAnsi="Calibri" w:cs="Times New Roman"/>
          <w:noProof/>
          <w:lang w:val="en-US" w:eastAsia="en-US"/>
        </w:rPr>
        <w:tab/>
      </w:r>
      <w:r w:rsidRPr="00BF585B">
        <w:rPr>
          <w:noProof/>
          <w:lang w:val="en-US"/>
        </w:rPr>
        <w:t>Firewall(s)</w:t>
      </w:r>
      <w:r>
        <w:rPr>
          <w:noProof/>
        </w:rPr>
        <w:tab/>
      </w:r>
      <w:r w:rsidR="008A79C5">
        <w:rPr>
          <w:noProof/>
        </w:rPr>
        <w:fldChar w:fldCharType="begin"/>
      </w:r>
      <w:r>
        <w:rPr>
          <w:noProof/>
        </w:rPr>
        <w:instrText xml:space="preserve"> PAGEREF _Toc399226729 \h </w:instrText>
      </w:r>
      <w:r w:rsidR="008A79C5">
        <w:rPr>
          <w:noProof/>
        </w:rPr>
      </w:r>
      <w:r w:rsidR="008A79C5">
        <w:rPr>
          <w:noProof/>
        </w:rPr>
        <w:fldChar w:fldCharType="separate"/>
      </w:r>
      <w:r w:rsidR="0060186C">
        <w:rPr>
          <w:noProof/>
        </w:rPr>
        <w:t>26</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10.1</w:t>
      </w:r>
      <w:r w:rsidRPr="00F5278E">
        <w:rPr>
          <w:rFonts w:ascii="Calibri" w:eastAsia="Times New Roman" w:hAnsi="Calibri" w:cs="Times New Roman"/>
          <w:noProof/>
          <w:lang w:val="en-US" w:eastAsia="en-US"/>
        </w:rPr>
        <w:tab/>
      </w:r>
      <w:r w:rsidRPr="00BF585B">
        <w:rPr>
          <w:noProof/>
          <w:lang w:val="en-US"/>
        </w:rPr>
        <w:t>Firewall1</w:t>
      </w:r>
      <w:r>
        <w:rPr>
          <w:noProof/>
        </w:rPr>
        <w:tab/>
      </w:r>
      <w:r w:rsidR="008A79C5">
        <w:rPr>
          <w:noProof/>
        </w:rPr>
        <w:fldChar w:fldCharType="begin"/>
      </w:r>
      <w:r>
        <w:rPr>
          <w:noProof/>
        </w:rPr>
        <w:instrText xml:space="preserve"> PAGEREF _Toc399226730 \h </w:instrText>
      </w:r>
      <w:r w:rsidR="008A79C5">
        <w:rPr>
          <w:noProof/>
        </w:rPr>
      </w:r>
      <w:r w:rsidR="008A79C5">
        <w:rPr>
          <w:noProof/>
        </w:rPr>
        <w:fldChar w:fldCharType="separate"/>
      </w:r>
      <w:r w:rsidR="0060186C">
        <w:rPr>
          <w:noProof/>
        </w:rPr>
        <w:t>26</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10.1.1</w:t>
      </w:r>
      <w:r w:rsidRPr="00F5278E">
        <w:rPr>
          <w:rFonts w:ascii="Calibri" w:eastAsia="Times New Roman" w:hAnsi="Calibri" w:cs="Times New Roman"/>
          <w:noProof/>
          <w:lang w:val="en-US" w:eastAsia="en-US"/>
        </w:rPr>
        <w:tab/>
      </w:r>
      <w:r w:rsidRPr="00BF585B">
        <w:rPr>
          <w:noProof/>
          <w:lang w:val="en-US"/>
        </w:rPr>
        <w:t>Description/materials</w:t>
      </w:r>
      <w:r>
        <w:rPr>
          <w:noProof/>
        </w:rPr>
        <w:tab/>
      </w:r>
      <w:r w:rsidR="008A79C5">
        <w:rPr>
          <w:noProof/>
        </w:rPr>
        <w:fldChar w:fldCharType="begin"/>
      </w:r>
      <w:r>
        <w:rPr>
          <w:noProof/>
        </w:rPr>
        <w:instrText xml:space="preserve"> PAGEREF _Toc399226731 \h </w:instrText>
      </w:r>
      <w:r w:rsidR="008A79C5">
        <w:rPr>
          <w:noProof/>
        </w:rPr>
      </w:r>
      <w:r w:rsidR="008A79C5">
        <w:rPr>
          <w:noProof/>
        </w:rPr>
        <w:fldChar w:fldCharType="separate"/>
      </w:r>
      <w:r w:rsidR="0060186C">
        <w:rPr>
          <w:noProof/>
        </w:rPr>
        <w:t>26</w:t>
      </w:r>
      <w:r w:rsidR="008A79C5">
        <w:rPr>
          <w:noProof/>
        </w:rPr>
        <w:fldChar w:fldCharType="end"/>
      </w:r>
    </w:p>
    <w:p w:rsidR="00824E9D" w:rsidRPr="00F5278E" w:rsidRDefault="00824E9D">
      <w:pPr>
        <w:pStyle w:val="TOC3"/>
        <w:tabs>
          <w:tab w:val="left" w:pos="1320"/>
          <w:tab w:val="right" w:leader="dot" w:pos="9638"/>
        </w:tabs>
        <w:rPr>
          <w:rFonts w:ascii="Calibri" w:eastAsia="Times New Roman" w:hAnsi="Calibri" w:cs="Times New Roman"/>
          <w:noProof/>
          <w:lang w:val="en-US" w:eastAsia="en-US"/>
        </w:rPr>
      </w:pPr>
      <w:r w:rsidRPr="00BF585B">
        <w:rPr>
          <w:noProof/>
          <w:lang w:val="en-US"/>
        </w:rPr>
        <w:t>10.1.2</w:t>
      </w:r>
      <w:r w:rsidRPr="00F5278E">
        <w:rPr>
          <w:rFonts w:ascii="Calibri" w:eastAsia="Times New Roman" w:hAnsi="Calibri" w:cs="Times New Roman"/>
          <w:noProof/>
          <w:lang w:val="en-US" w:eastAsia="en-US"/>
        </w:rPr>
        <w:tab/>
      </w:r>
      <w:r w:rsidRPr="00BF585B">
        <w:rPr>
          <w:noProof/>
          <w:lang w:val="en-US"/>
        </w:rPr>
        <w:t>Positionincar</w:t>
      </w:r>
      <w:r>
        <w:rPr>
          <w:noProof/>
        </w:rPr>
        <w:tab/>
      </w:r>
      <w:r w:rsidR="008A79C5">
        <w:rPr>
          <w:noProof/>
        </w:rPr>
        <w:fldChar w:fldCharType="begin"/>
      </w:r>
      <w:r>
        <w:rPr>
          <w:noProof/>
        </w:rPr>
        <w:instrText xml:space="preserve"> PAGEREF _Toc399226732 \h </w:instrText>
      </w:r>
      <w:r w:rsidR="008A79C5">
        <w:rPr>
          <w:noProof/>
        </w:rPr>
      </w:r>
      <w:r w:rsidR="008A79C5">
        <w:rPr>
          <w:noProof/>
        </w:rPr>
        <w:fldChar w:fldCharType="separate"/>
      </w:r>
      <w:r w:rsidR="0060186C">
        <w:rPr>
          <w:noProof/>
        </w:rPr>
        <w:t>26</w:t>
      </w:r>
      <w:r w:rsidR="008A79C5">
        <w:rPr>
          <w:noProof/>
        </w:rPr>
        <w:fldChar w:fldCharType="end"/>
      </w:r>
    </w:p>
    <w:p w:rsidR="00824E9D" w:rsidRPr="00F5278E" w:rsidRDefault="00824E9D">
      <w:pPr>
        <w:pStyle w:val="TOC2"/>
        <w:tabs>
          <w:tab w:val="left" w:pos="880"/>
          <w:tab w:val="right" w:leader="dot" w:pos="9638"/>
        </w:tabs>
        <w:rPr>
          <w:rFonts w:ascii="Calibri" w:eastAsia="Times New Roman" w:hAnsi="Calibri" w:cs="Times New Roman"/>
          <w:noProof/>
          <w:lang w:val="en-US" w:eastAsia="en-US"/>
        </w:rPr>
      </w:pPr>
      <w:r w:rsidRPr="00BF585B">
        <w:rPr>
          <w:noProof/>
          <w:lang w:val="en-US"/>
        </w:rPr>
        <w:t>10.2</w:t>
      </w:r>
      <w:r w:rsidRPr="00F5278E">
        <w:rPr>
          <w:rFonts w:ascii="Calibri" w:eastAsia="Times New Roman" w:hAnsi="Calibri" w:cs="Times New Roman"/>
          <w:noProof/>
          <w:lang w:val="en-US" w:eastAsia="en-US"/>
        </w:rPr>
        <w:tab/>
      </w:r>
      <w:r w:rsidRPr="00BF585B">
        <w:rPr>
          <w:noProof/>
          <w:lang w:val="en-US"/>
        </w:rPr>
        <w:t>Firewall2</w:t>
      </w:r>
      <w:r>
        <w:rPr>
          <w:noProof/>
        </w:rPr>
        <w:tab/>
      </w:r>
      <w:r w:rsidR="008A79C5">
        <w:rPr>
          <w:noProof/>
        </w:rPr>
        <w:fldChar w:fldCharType="begin"/>
      </w:r>
      <w:r>
        <w:rPr>
          <w:noProof/>
        </w:rPr>
        <w:instrText xml:space="preserve"> PAGEREF _Toc399226733 \h </w:instrText>
      </w:r>
      <w:r w:rsidR="008A79C5">
        <w:rPr>
          <w:noProof/>
        </w:rPr>
      </w:r>
      <w:r w:rsidR="008A79C5">
        <w:rPr>
          <w:noProof/>
        </w:rPr>
        <w:fldChar w:fldCharType="separate"/>
      </w:r>
      <w:r w:rsidR="0060186C">
        <w:rPr>
          <w:noProof/>
        </w:rPr>
        <w:t>26</w:t>
      </w:r>
      <w:r w:rsidR="008A79C5">
        <w:rPr>
          <w:noProof/>
        </w:rPr>
        <w:fldChar w:fldCharType="end"/>
      </w:r>
    </w:p>
    <w:p w:rsidR="00824E9D" w:rsidRPr="00F5278E" w:rsidRDefault="00824E9D">
      <w:pPr>
        <w:pStyle w:val="TOC1"/>
        <w:tabs>
          <w:tab w:val="left" w:pos="660"/>
          <w:tab w:val="right" w:leader="dot" w:pos="9638"/>
        </w:tabs>
        <w:rPr>
          <w:rFonts w:ascii="Calibri" w:eastAsia="Times New Roman" w:hAnsi="Calibri" w:cs="Times New Roman"/>
          <w:noProof/>
          <w:lang w:val="en-US" w:eastAsia="en-US"/>
        </w:rPr>
      </w:pPr>
      <w:r w:rsidRPr="00BF585B">
        <w:rPr>
          <w:noProof/>
          <w:lang w:val="en-US"/>
        </w:rPr>
        <w:t>11</w:t>
      </w:r>
      <w:r w:rsidRPr="00F5278E">
        <w:rPr>
          <w:rFonts w:ascii="Calibri" w:eastAsia="Times New Roman" w:hAnsi="Calibri" w:cs="Times New Roman"/>
          <w:noProof/>
          <w:lang w:val="en-US" w:eastAsia="en-US"/>
        </w:rPr>
        <w:tab/>
      </w:r>
      <w:r w:rsidRPr="00BF585B">
        <w:rPr>
          <w:noProof/>
          <w:lang w:val="en-US"/>
        </w:rPr>
        <w:t>Appendix</w:t>
      </w:r>
      <w:r>
        <w:rPr>
          <w:noProof/>
        </w:rPr>
        <w:tab/>
      </w:r>
      <w:r w:rsidR="008A79C5">
        <w:rPr>
          <w:noProof/>
        </w:rPr>
        <w:fldChar w:fldCharType="begin"/>
      </w:r>
      <w:r>
        <w:rPr>
          <w:noProof/>
        </w:rPr>
        <w:instrText xml:space="preserve"> PAGEREF _Toc399226734 \h </w:instrText>
      </w:r>
      <w:r w:rsidR="008A79C5">
        <w:rPr>
          <w:noProof/>
        </w:rPr>
      </w:r>
      <w:r w:rsidR="008A79C5">
        <w:rPr>
          <w:noProof/>
        </w:rPr>
        <w:fldChar w:fldCharType="separate"/>
      </w:r>
      <w:r w:rsidR="0060186C">
        <w:rPr>
          <w:noProof/>
        </w:rPr>
        <w:t>27</w:t>
      </w:r>
      <w:r w:rsidR="008A79C5">
        <w:rPr>
          <w:noProof/>
        </w:rPr>
        <w:fldChar w:fldCharType="end"/>
      </w:r>
    </w:p>
    <w:p w:rsidR="00C95CE5" w:rsidRDefault="008A79C5">
      <w:pPr>
        <w:pStyle w:val="TOC1"/>
        <w:tabs>
          <w:tab w:val="right" w:leader="dot" w:pos="9072"/>
        </w:tabs>
        <w:sectPr w:rsidR="00C95CE5" w:rsidSect="00567DF0">
          <w:type w:val="continuous"/>
          <w:pgSz w:w="12240" w:h="15840" w:code="1"/>
          <w:pgMar w:top="1296" w:right="1296" w:bottom="1008" w:left="1296" w:header="708" w:footer="708" w:gutter="0"/>
          <w:cols w:space="720"/>
          <w:docGrid w:linePitch="360"/>
        </w:sectPr>
      </w:pPr>
      <w:r>
        <w:fldChar w:fldCharType="end"/>
      </w:r>
    </w:p>
    <w:p w:rsidR="00C95CE5" w:rsidRDefault="00C95CE5">
      <w:pPr>
        <w:tabs>
          <w:tab w:val="left" w:pos="440"/>
          <w:tab w:val="right" w:leader="dot" w:pos="9062"/>
        </w:tabs>
      </w:pPr>
    </w:p>
    <w:p w:rsidR="00C95CE5" w:rsidRDefault="00C95CE5"/>
    <w:p w:rsidR="00C95CE5" w:rsidRDefault="00C95CE5"/>
    <w:p w:rsidR="00C95CE5" w:rsidRDefault="00C95CE5">
      <w:pPr>
        <w:sectPr w:rsidR="00C95CE5" w:rsidSect="00567DF0">
          <w:type w:val="continuous"/>
          <w:pgSz w:w="12240" w:h="15840" w:code="1"/>
          <w:pgMar w:top="1296" w:right="1296" w:bottom="1008" w:left="1296" w:header="708" w:footer="708" w:gutter="0"/>
          <w:pgNumType w:fmt="lowerRoman"/>
          <w:cols w:space="720"/>
          <w:titlePg/>
          <w:docGrid w:linePitch="360"/>
        </w:sectPr>
      </w:pPr>
    </w:p>
    <w:p w:rsidR="00C95CE5" w:rsidRDefault="00567DF0">
      <w:pPr>
        <w:pStyle w:val="Heading1"/>
        <w:numPr>
          <w:ilvl w:val="0"/>
          <w:numId w:val="2"/>
        </w:numPr>
      </w:pPr>
      <w:bookmarkStart w:id="1" w:name="_Ref261212520"/>
      <w:bookmarkStart w:id="2" w:name="_Ref261212324"/>
      <w:bookmarkStart w:id="3" w:name="_Ref261212252"/>
      <w:r>
        <w:lastRenderedPageBreak/>
        <w:br w:type="page"/>
      </w:r>
      <w:bookmarkStart w:id="4" w:name="_Toc399226631"/>
      <w:r w:rsidR="00C95CE5">
        <w:lastRenderedPageBreak/>
        <w:t>List</w:t>
      </w:r>
      <w:r w:rsidR="0069090B">
        <w:t xml:space="preserve"> </w:t>
      </w:r>
      <w:r w:rsidR="00C95CE5">
        <w:t>of</w:t>
      </w:r>
      <w:r w:rsidR="0069090B">
        <w:t xml:space="preserve"> </w:t>
      </w:r>
      <w:r w:rsidR="00C95CE5">
        <w:t>Figures</w:t>
      </w:r>
      <w:bookmarkEnd w:id="1"/>
      <w:bookmarkEnd w:id="2"/>
      <w:bookmarkEnd w:id="3"/>
      <w:bookmarkEnd w:id="4"/>
    </w:p>
    <w:p w:rsidR="00C95CE5" w:rsidRDefault="00C95CE5"/>
    <w:p w:rsidR="00C95CE5" w:rsidRDefault="00C95CE5"/>
    <w:p w:rsidR="00C95CE5" w:rsidRDefault="00C14655">
      <w:pPr>
        <w:sectPr w:rsidR="00C95CE5" w:rsidSect="00567DF0">
          <w:headerReference w:type="even" r:id="rId18"/>
          <w:headerReference w:type="default" r:id="rId19"/>
          <w:footerReference w:type="even" r:id="rId20"/>
          <w:footerReference w:type="default" r:id="rId21"/>
          <w:headerReference w:type="first" r:id="rId22"/>
          <w:footerReference w:type="first" r:id="rId23"/>
          <w:type w:val="continuous"/>
          <w:pgSz w:w="12240" w:h="15840" w:code="1"/>
          <w:pgMar w:top="1296" w:right="1296" w:bottom="1008" w:left="1296" w:header="708" w:footer="708" w:gutter="0"/>
          <w:pgNumType w:fmt="lowerRoman"/>
          <w:cols w:space="720"/>
          <w:docGrid w:linePitch="360"/>
        </w:sectPr>
      </w:pPr>
      <w:r>
        <w:t>Has to</w:t>
      </w:r>
      <w:r w:rsidR="00C95CE5">
        <w:t>behyperlinked!</w:t>
      </w:r>
    </w:p>
    <w:p w:rsidR="00C95CE5" w:rsidRDefault="00567DF0">
      <w:pPr>
        <w:pStyle w:val="Heading1"/>
        <w:numPr>
          <w:ilvl w:val="0"/>
          <w:numId w:val="2"/>
        </w:numPr>
      </w:pPr>
      <w:r>
        <w:lastRenderedPageBreak/>
        <w:br w:type="page"/>
      </w:r>
      <w:bookmarkStart w:id="5" w:name="_Toc399226632"/>
      <w:r w:rsidR="00C95CE5">
        <w:lastRenderedPageBreak/>
        <w:t>List</w:t>
      </w:r>
      <w:r w:rsidR="00A3185E">
        <w:t xml:space="preserve"> </w:t>
      </w:r>
      <w:r w:rsidR="00C95CE5">
        <w:t>of</w:t>
      </w:r>
      <w:r w:rsidR="00A3185E">
        <w:t xml:space="preserve"> </w:t>
      </w:r>
      <w:r w:rsidR="00C95CE5">
        <w:t>Tables</w:t>
      </w:r>
      <w:bookmarkEnd w:id="5"/>
    </w:p>
    <w:p w:rsidR="00824E9D" w:rsidRPr="00F5278E" w:rsidRDefault="008A79C5">
      <w:pPr>
        <w:pStyle w:val="TableofFigures"/>
        <w:tabs>
          <w:tab w:val="right" w:leader="dot" w:pos="9638"/>
        </w:tabs>
        <w:rPr>
          <w:rFonts w:ascii="Calibri" w:eastAsia="Times New Roman" w:hAnsi="Calibri" w:cs="Times New Roman"/>
          <w:noProof/>
          <w:lang w:val="en-US" w:eastAsia="en-US"/>
        </w:rPr>
      </w:pPr>
      <w:r>
        <w:fldChar w:fldCharType="begin"/>
      </w:r>
      <w:r w:rsidR="0057083C">
        <w:instrText xml:space="preserve"> TOC \h \z \c "Table" </w:instrText>
      </w:r>
      <w:r>
        <w:fldChar w:fldCharType="separate"/>
      </w:r>
      <w:hyperlink w:anchor="_Toc399226735" w:history="1">
        <w:r w:rsidR="00824E9D" w:rsidRPr="00663F77">
          <w:rPr>
            <w:rStyle w:val="Hyperlink"/>
            <w:noProof/>
          </w:rPr>
          <w:t>Table 1.1 General parameters</w:t>
        </w:r>
        <w:r w:rsidR="00824E9D">
          <w:rPr>
            <w:noProof/>
            <w:webHidden/>
          </w:rPr>
          <w:tab/>
        </w:r>
        <w:r>
          <w:rPr>
            <w:noProof/>
            <w:webHidden/>
          </w:rPr>
          <w:fldChar w:fldCharType="begin"/>
        </w:r>
        <w:r w:rsidR="00824E9D">
          <w:rPr>
            <w:noProof/>
            <w:webHidden/>
          </w:rPr>
          <w:instrText xml:space="preserve"> PAGEREF _Toc399226735 \h </w:instrText>
        </w:r>
        <w:r>
          <w:rPr>
            <w:noProof/>
            <w:webHidden/>
          </w:rPr>
        </w:r>
        <w:r>
          <w:rPr>
            <w:noProof/>
            <w:webHidden/>
          </w:rPr>
          <w:fldChar w:fldCharType="separate"/>
        </w:r>
        <w:r w:rsidR="0060186C">
          <w:rPr>
            <w:noProof/>
            <w:webHidden/>
          </w:rPr>
          <w:t>2</w:t>
        </w:r>
        <w:r>
          <w:rPr>
            <w:noProof/>
            <w:webHidden/>
          </w:rPr>
          <w:fldChar w:fldCharType="end"/>
        </w:r>
      </w:hyperlink>
    </w:p>
    <w:p w:rsidR="00824E9D" w:rsidRPr="00F5278E" w:rsidRDefault="002F461E">
      <w:pPr>
        <w:pStyle w:val="TableofFigures"/>
        <w:tabs>
          <w:tab w:val="right" w:leader="dot" w:pos="9638"/>
        </w:tabs>
        <w:rPr>
          <w:rFonts w:ascii="Calibri" w:eastAsia="Times New Roman" w:hAnsi="Calibri" w:cs="Times New Roman"/>
          <w:noProof/>
          <w:lang w:val="en-US" w:eastAsia="en-US"/>
        </w:rPr>
      </w:pPr>
      <w:hyperlink w:anchor="_Toc399226736" w:history="1">
        <w:r w:rsidR="00824E9D" w:rsidRPr="00663F77">
          <w:rPr>
            <w:rStyle w:val="Hyperlink"/>
            <w:noProof/>
            <w:lang w:val="en-US"/>
          </w:rPr>
          <w:t>Table 2.1 Listofswitchesinthe</w:t>
        </w:r>
        <w:r w:rsidR="00824E9D" w:rsidRPr="00663F77">
          <w:rPr>
            <w:rStyle w:val="Hyperlink"/>
            <w:rFonts w:eastAsia="Times New Roman" w:cs="Times New Roman"/>
            <w:noProof/>
            <w:lang w:val="en-US"/>
          </w:rPr>
          <w:t xml:space="preserve"> shutdown </w:t>
        </w:r>
        <w:r w:rsidR="00824E9D" w:rsidRPr="00663F77">
          <w:rPr>
            <w:rStyle w:val="Hyperlink"/>
            <w:noProof/>
            <w:lang w:val="en-US"/>
          </w:rPr>
          <w:t>circuit</w:t>
        </w:r>
        <w:r w:rsidR="00824E9D">
          <w:rPr>
            <w:noProof/>
            <w:webHidden/>
          </w:rPr>
          <w:tab/>
        </w:r>
        <w:r w:rsidR="008A79C5">
          <w:rPr>
            <w:noProof/>
            <w:webHidden/>
          </w:rPr>
          <w:fldChar w:fldCharType="begin"/>
        </w:r>
        <w:r w:rsidR="00824E9D">
          <w:rPr>
            <w:noProof/>
            <w:webHidden/>
          </w:rPr>
          <w:instrText xml:space="preserve"> PAGEREF _Toc399226736 \h </w:instrText>
        </w:r>
        <w:r w:rsidR="008A79C5">
          <w:rPr>
            <w:noProof/>
            <w:webHidden/>
          </w:rPr>
        </w:r>
        <w:r w:rsidR="008A79C5">
          <w:rPr>
            <w:noProof/>
            <w:webHidden/>
          </w:rPr>
          <w:fldChar w:fldCharType="separate"/>
        </w:r>
        <w:r w:rsidR="0060186C">
          <w:rPr>
            <w:noProof/>
            <w:webHidden/>
          </w:rPr>
          <w:t>3</w:t>
        </w:r>
        <w:r w:rsidR="008A79C5">
          <w:rPr>
            <w:noProof/>
            <w:webHidden/>
          </w:rPr>
          <w:fldChar w:fldCharType="end"/>
        </w:r>
      </w:hyperlink>
    </w:p>
    <w:p w:rsidR="00824E9D" w:rsidRPr="00F5278E" w:rsidRDefault="002F461E">
      <w:pPr>
        <w:pStyle w:val="TableofFigures"/>
        <w:tabs>
          <w:tab w:val="right" w:leader="dot" w:pos="9638"/>
        </w:tabs>
        <w:rPr>
          <w:rFonts w:ascii="Calibri" w:eastAsia="Times New Roman" w:hAnsi="Calibri" w:cs="Times New Roman"/>
          <w:noProof/>
          <w:lang w:val="en-US" w:eastAsia="en-US"/>
        </w:rPr>
      </w:pPr>
      <w:hyperlink w:anchor="_Toc399226737" w:history="1">
        <w:r w:rsidR="00824E9D" w:rsidRPr="00663F77">
          <w:rPr>
            <w:rStyle w:val="Hyperlink"/>
            <w:noProof/>
          </w:rPr>
          <w:t>Table 2.2 Wiring – Shutdown circuit</w:t>
        </w:r>
        <w:r w:rsidR="00824E9D">
          <w:rPr>
            <w:noProof/>
            <w:webHidden/>
          </w:rPr>
          <w:tab/>
        </w:r>
        <w:r w:rsidR="008A79C5">
          <w:rPr>
            <w:noProof/>
            <w:webHidden/>
          </w:rPr>
          <w:fldChar w:fldCharType="begin"/>
        </w:r>
        <w:r w:rsidR="00824E9D">
          <w:rPr>
            <w:noProof/>
            <w:webHidden/>
          </w:rPr>
          <w:instrText xml:space="preserve"> PAGEREF _Toc399226737 \h </w:instrText>
        </w:r>
        <w:r w:rsidR="008A79C5">
          <w:rPr>
            <w:noProof/>
            <w:webHidden/>
          </w:rPr>
        </w:r>
        <w:r w:rsidR="008A79C5">
          <w:rPr>
            <w:noProof/>
            <w:webHidden/>
          </w:rPr>
          <w:fldChar w:fldCharType="separate"/>
        </w:r>
        <w:r w:rsidR="0060186C">
          <w:rPr>
            <w:noProof/>
            <w:webHidden/>
          </w:rPr>
          <w:t>4</w:t>
        </w:r>
        <w:r w:rsidR="008A79C5">
          <w:rPr>
            <w:noProof/>
            <w:webHidden/>
          </w:rPr>
          <w:fldChar w:fldCharType="end"/>
        </w:r>
      </w:hyperlink>
    </w:p>
    <w:p w:rsidR="00824E9D" w:rsidRPr="00F5278E" w:rsidRDefault="002F461E">
      <w:pPr>
        <w:pStyle w:val="TableofFigures"/>
        <w:tabs>
          <w:tab w:val="right" w:leader="dot" w:pos="9638"/>
        </w:tabs>
        <w:rPr>
          <w:rFonts w:ascii="Calibri" w:eastAsia="Times New Roman" w:hAnsi="Calibri" w:cs="Times New Roman"/>
          <w:noProof/>
          <w:lang w:val="en-US" w:eastAsia="en-US"/>
        </w:rPr>
      </w:pPr>
      <w:hyperlink w:anchor="_Toc399226738" w:history="1">
        <w:r w:rsidR="00824E9D" w:rsidRPr="00663F77">
          <w:rPr>
            <w:rStyle w:val="Hyperlink"/>
            <w:noProof/>
            <w:lang w:val="en-US"/>
          </w:rPr>
          <w:t>Table 2.3 Parameters of the IMD</w:t>
        </w:r>
        <w:r w:rsidR="00824E9D">
          <w:rPr>
            <w:noProof/>
            <w:webHidden/>
          </w:rPr>
          <w:tab/>
        </w:r>
        <w:r w:rsidR="008A79C5">
          <w:rPr>
            <w:noProof/>
            <w:webHidden/>
          </w:rPr>
          <w:fldChar w:fldCharType="begin"/>
        </w:r>
        <w:r w:rsidR="00824E9D">
          <w:rPr>
            <w:noProof/>
            <w:webHidden/>
          </w:rPr>
          <w:instrText xml:space="preserve"> PAGEREF _Toc399226738 \h </w:instrText>
        </w:r>
        <w:r w:rsidR="008A79C5">
          <w:rPr>
            <w:noProof/>
            <w:webHidden/>
          </w:rPr>
        </w:r>
        <w:r w:rsidR="008A79C5">
          <w:rPr>
            <w:noProof/>
            <w:webHidden/>
          </w:rPr>
          <w:fldChar w:fldCharType="separate"/>
        </w:r>
        <w:r w:rsidR="0060186C">
          <w:rPr>
            <w:noProof/>
            <w:webHidden/>
          </w:rPr>
          <w:t>4</w:t>
        </w:r>
        <w:r w:rsidR="008A79C5">
          <w:rPr>
            <w:noProof/>
            <w:webHidden/>
          </w:rPr>
          <w:fldChar w:fldCharType="end"/>
        </w:r>
      </w:hyperlink>
    </w:p>
    <w:p w:rsidR="00824E9D" w:rsidRPr="00F5278E" w:rsidRDefault="002F461E">
      <w:pPr>
        <w:pStyle w:val="TableofFigures"/>
        <w:tabs>
          <w:tab w:val="right" w:leader="dot" w:pos="9638"/>
        </w:tabs>
        <w:rPr>
          <w:rFonts w:ascii="Calibri" w:eastAsia="Times New Roman" w:hAnsi="Calibri" w:cs="Times New Roman"/>
          <w:noProof/>
          <w:lang w:val="en-US" w:eastAsia="en-US"/>
        </w:rPr>
      </w:pPr>
      <w:hyperlink w:anchor="_Toc399226739" w:history="1">
        <w:r w:rsidR="00824E9D" w:rsidRPr="00663F77">
          <w:rPr>
            <w:rStyle w:val="Hyperlink"/>
            <w:noProof/>
            <w:lang w:val="en-US"/>
          </w:rPr>
          <w:t>Table 2.4 Parameters of the Inertia Switch</w:t>
        </w:r>
        <w:r w:rsidR="00824E9D">
          <w:rPr>
            <w:noProof/>
            <w:webHidden/>
          </w:rPr>
          <w:tab/>
        </w:r>
        <w:r w:rsidR="008A79C5">
          <w:rPr>
            <w:noProof/>
            <w:webHidden/>
          </w:rPr>
          <w:fldChar w:fldCharType="begin"/>
        </w:r>
        <w:r w:rsidR="00824E9D">
          <w:rPr>
            <w:noProof/>
            <w:webHidden/>
          </w:rPr>
          <w:instrText xml:space="preserve"> PAGEREF _Toc399226739 \h </w:instrText>
        </w:r>
        <w:r w:rsidR="008A79C5">
          <w:rPr>
            <w:noProof/>
            <w:webHidden/>
          </w:rPr>
        </w:r>
        <w:r w:rsidR="008A79C5">
          <w:rPr>
            <w:noProof/>
            <w:webHidden/>
          </w:rPr>
          <w:fldChar w:fldCharType="separate"/>
        </w:r>
        <w:r w:rsidR="0060186C">
          <w:rPr>
            <w:noProof/>
            <w:webHidden/>
          </w:rPr>
          <w:t>5</w:t>
        </w:r>
        <w:r w:rsidR="008A79C5">
          <w:rPr>
            <w:noProof/>
            <w:webHidden/>
          </w:rPr>
          <w:fldChar w:fldCharType="end"/>
        </w:r>
      </w:hyperlink>
    </w:p>
    <w:p w:rsidR="00824E9D" w:rsidRPr="00F5278E" w:rsidRDefault="002F461E">
      <w:pPr>
        <w:pStyle w:val="TableofFigures"/>
        <w:tabs>
          <w:tab w:val="right" w:leader="dot" w:pos="9638"/>
        </w:tabs>
        <w:rPr>
          <w:rFonts w:ascii="Calibri" w:eastAsia="Times New Roman" w:hAnsi="Calibri" w:cs="Times New Roman"/>
          <w:noProof/>
          <w:lang w:val="en-US" w:eastAsia="en-US"/>
        </w:rPr>
      </w:pPr>
      <w:hyperlink w:anchor="_Toc399226740" w:history="1">
        <w:r w:rsidR="00824E9D" w:rsidRPr="00663F77">
          <w:rPr>
            <w:rStyle w:val="Hyperlink"/>
            <w:noProof/>
          </w:rPr>
          <w:t>Table 7.1 Torque encoder data</w:t>
        </w:r>
        <w:r w:rsidR="00824E9D">
          <w:rPr>
            <w:noProof/>
            <w:webHidden/>
          </w:rPr>
          <w:tab/>
        </w:r>
        <w:r w:rsidR="008A79C5">
          <w:rPr>
            <w:noProof/>
            <w:webHidden/>
          </w:rPr>
          <w:fldChar w:fldCharType="begin"/>
        </w:r>
        <w:r w:rsidR="00824E9D">
          <w:rPr>
            <w:noProof/>
            <w:webHidden/>
          </w:rPr>
          <w:instrText xml:space="preserve"> PAGEREF _Toc399226740 \h </w:instrText>
        </w:r>
        <w:r w:rsidR="008A79C5">
          <w:rPr>
            <w:noProof/>
            <w:webHidden/>
          </w:rPr>
        </w:r>
        <w:r w:rsidR="008A79C5">
          <w:rPr>
            <w:noProof/>
            <w:webHidden/>
          </w:rPr>
          <w:fldChar w:fldCharType="separate"/>
        </w:r>
        <w:r w:rsidR="0060186C">
          <w:rPr>
            <w:noProof/>
            <w:webHidden/>
          </w:rPr>
          <w:t>6</w:t>
        </w:r>
        <w:r w:rsidR="008A79C5">
          <w:rPr>
            <w:noProof/>
            <w:webHidden/>
          </w:rPr>
          <w:fldChar w:fldCharType="end"/>
        </w:r>
      </w:hyperlink>
    </w:p>
    <w:p w:rsidR="00824E9D" w:rsidRPr="00F5278E" w:rsidRDefault="002F461E">
      <w:pPr>
        <w:pStyle w:val="TableofFigures"/>
        <w:tabs>
          <w:tab w:val="right" w:leader="dot" w:pos="9638"/>
        </w:tabs>
        <w:rPr>
          <w:rFonts w:ascii="Calibri" w:eastAsia="Times New Roman" w:hAnsi="Calibri" w:cs="Times New Roman"/>
          <w:noProof/>
          <w:lang w:val="en-US" w:eastAsia="en-US"/>
        </w:rPr>
      </w:pPr>
      <w:hyperlink w:anchor="_Toc399226741" w:history="1">
        <w:r w:rsidR="00824E9D" w:rsidRPr="00663F77">
          <w:rPr>
            <w:rStyle w:val="Hyperlink"/>
            <w:noProof/>
            <w:lang w:val="en-US"/>
          </w:rPr>
          <w:t>Table 2.6 Parameters of the TSAL</w:t>
        </w:r>
        <w:r w:rsidR="00824E9D">
          <w:rPr>
            <w:noProof/>
            <w:webHidden/>
          </w:rPr>
          <w:tab/>
        </w:r>
        <w:r w:rsidR="008A79C5">
          <w:rPr>
            <w:noProof/>
            <w:webHidden/>
          </w:rPr>
          <w:fldChar w:fldCharType="begin"/>
        </w:r>
        <w:r w:rsidR="00824E9D">
          <w:rPr>
            <w:noProof/>
            <w:webHidden/>
          </w:rPr>
          <w:instrText xml:space="preserve"> PAGEREF _Toc399226741 \h </w:instrText>
        </w:r>
        <w:r w:rsidR="008A79C5">
          <w:rPr>
            <w:noProof/>
            <w:webHidden/>
          </w:rPr>
        </w:r>
        <w:r w:rsidR="008A79C5">
          <w:rPr>
            <w:noProof/>
            <w:webHidden/>
          </w:rPr>
          <w:fldChar w:fldCharType="separate"/>
        </w:r>
        <w:r w:rsidR="0060186C">
          <w:rPr>
            <w:noProof/>
            <w:webHidden/>
          </w:rPr>
          <w:t>7</w:t>
        </w:r>
        <w:r w:rsidR="008A79C5">
          <w:rPr>
            <w:noProof/>
            <w:webHidden/>
          </w:rPr>
          <w:fldChar w:fldCharType="end"/>
        </w:r>
      </w:hyperlink>
    </w:p>
    <w:p w:rsidR="00824E9D" w:rsidRPr="00F5278E" w:rsidRDefault="002F461E">
      <w:pPr>
        <w:pStyle w:val="TableofFigures"/>
        <w:tabs>
          <w:tab w:val="right" w:leader="dot" w:pos="9638"/>
        </w:tabs>
        <w:rPr>
          <w:rFonts w:ascii="Calibri" w:eastAsia="Times New Roman" w:hAnsi="Calibri" w:cs="Times New Roman"/>
          <w:noProof/>
          <w:lang w:val="en-US" w:eastAsia="en-US"/>
        </w:rPr>
      </w:pPr>
      <w:hyperlink w:anchor="_Toc399226742" w:history="1">
        <w:r w:rsidR="00824E9D" w:rsidRPr="00663F77">
          <w:rPr>
            <w:rStyle w:val="Hyperlink"/>
            <w:noProof/>
            <w:lang w:val="en-US"/>
          </w:rPr>
          <w:t>Table 2.7 General data of the pre-charge resistor</w:t>
        </w:r>
        <w:r w:rsidR="00824E9D">
          <w:rPr>
            <w:noProof/>
            <w:webHidden/>
          </w:rPr>
          <w:tab/>
        </w:r>
        <w:r w:rsidR="008A79C5">
          <w:rPr>
            <w:noProof/>
            <w:webHidden/>
          </w:rPr>
          <w:fldChar w:fldCharType="begin"/>
        </w:r>
        <w:r w:rsidR="00824E9D">
          <w:rPr>
            <w:noProof/>
            <w:webHidden/>
          </w:rPr>
          <w:instrText xml:space="preserve"> PAGEREF _Toc399226742 \h </w:instrText>
        </w:r>
        <w:r w:rsidR="008A79C5">
          <w:rPr>
            <w:noProof/>
            <w:webHidden/>
          </w:rPr>
        </w:r>
        <w:r w:rsidR="008A79C5">
          <w:rPr>
            <w:noProof/>
            <w:webHidden/>
          </w:rPr>
          <w:fldChar w:fldCharType="separate"/>
        </w:r>
        <w:r w:rsidR="0060186C">
          <w:rPr>
            <w:noProof/>
            <w:webHidden/>
          </w:rPr>
          <w:t>9</w:t>
        </w:r>
        <w:r w:rsidR="008A79C5">
          <w:rPr>
            <w:noProof/>
            <w:webHidden/>
          </w:rPr>
          <w:fldChar w:fldCharType="end"/>
        </w:r>
      </w:hyperlink>
    </w:p>
    <w:p w:rsidR="00824E9D" w:rsidRPr="00F5278E" w:rsidRDefault="002F461E">
      <w:pPr>
        <w:pStyle w:val="TableofFigures"/>
        <w:tabs>
          <w:tab w:val="right" w:leader="dot" w:pos="9638"/>
        </w:tabs>
        <w:rPr>
          <w:rFonts w:ascii="Calibri" w:eastAsia="Times New Roman" w:hAnsi="Calibri" w:cs="Times New Roman"/>
          <w:noProof/>
          <w:lang w:val="en-US" w:eastAsia="en-US"/>
        </w:rPr>
      </w:pPr>
      <w:hyperlink w:anchor="_Toc399226743" w:history="1">
        <w:r w:rsidR="00824E9D" w:rsidRPr="00663F77">
          <w:rPr>
            <w:rStyle w:val="Hyperlink"/>
            <w:noProof/>
            <w:lang w:val="en-US"/>
          </w:rPr>
          <w:t>Table 2.8 General data of the pre-charge relay</w:t>
        </w:r>
        <w:r w:rsidR="00824E9D">
          <w:rPr>
            <w:noProof/>
            <w:webHidden/>
          </w:rPr>
          <w:tab/>
        </w:r>
        <w:r w:rsidR="008A79C5">
          <w:rPr>
            <w:noProof/>
            <w:webHidden/>
          </w:rPr>
          <w:fldChar w:fldCharType="begin"/>
        </w:r>
        <w:r w:rsidR="00824E9D">
          <w:rPr>
            <w:noProof/>
            <w:webHidden/>
          </w:rPr>
          <w:instrText xml:space="preserve"> PAGEREF _Toc399226743 \h </w:instrText>
        </w:r>
        <w:r w:rsidR="008A79C5">
          <w:rPr>
            <w:noProof/>
            <w:webHidden/>
          </w:rPr>
        </w:r>
        <w:r w:rsidR="008A79C5">
          <w:rPr>
            <w:noProof/>
            <w:webHidden/>
          </w:rPr>
          <w:fldChar w:fldCharType="separate"/>
        </w:r>
        <w:r w:rsidR="0060186C">
          <w:rPr>
            <w:noProof/>
            <w:webHidden/>
          </w:rPr>
          <w:t>9</w:t>
        </w:r>
        <w:r w:rsidR="008A79C5">
          <w:rPr>
            <w:noProof/>
            <w:webHidden/>
          </w:rPr>
          <w:fldChar w:fldCharType="end"/>
        </w:r>
      </w:hyperlink>
    </w:p>
    <w:p w:rsidR="00824E9D" w:rsidRPr="00F5278E" w:rsidRDefault="002F461E">
      <w:pPr>
        <w:pStyle w:val="TableofFigures"/>
        <w:tabs>
          <w:tab w:val="right" w:leader="dot" w:pos="9638"/>
        </w:tabs>
        <w:rPr>
          <w:rFonts w:ascii="Calibri" w:eastAsia="Times New Roman" w:hAnsi="Calibri" w:cs="Times New Roman"/>
          <w:noProof/>
          <w:lang w:val="en-US" w:eastAsia="en-US"/>
        </w:rPr>
      </w:pPr>
      <w:hyperlink w:anchor="_Toc399226744" w:history="1">
        <w:r w:rsidR="00824E9D" w:rsidRPr="00663F77">
          <w:rPr>
            <w:rStyle w:val="Hyperlink"/>
            <w:noProof/>
            <w:lang w:val="en-US"/>
          </w:rPr>
          <w:t>Table 2.9 General data of the discharge circuit</w:t>
        </w:r>
        <w:r w:rsidR="00824E9D">
          <w:rPr>
            <w:noProof/>
            <w:webHidden/>
          </w:rPr>
          <w:tab/>
        </w:r>
        <w:r w:rsidR="008A79C5">
          <w:rPr>
            <w:noProof/>
            <w:webHidden/>
          </w:rPr>
          <w:fldChar w:fldCharType="begin"/>
        </w:r>
        <w:r w:rsidR="00824E9D">
          <w:rPr>
            <w:noProof/>
            <w:webHidden/>
          </w:rPr>
          <w:instrText xml:space="preserve"> PAGEREF _Toc399226744 \h </w:instrText>
        </w:r>
        <w:r w:rsidR="008A79C5">
          <w:rPr>
            <w:noProof/>
            <w:webHidden/>
          </w:rPr>
        </w:r>
        <w:r w:rsidR="008A79C5">
          <w:rPr>
            <w:noProof/>
            <w:webHidden/>
          </w:rPr>
          <w:fldChar w:fldCharType="separate"/>
        </w:r>
        <w:r w:rsidR="0060186C">
          <w:rPr>
            <w:noProof/>
            <w:webHidden/>
          </w:rPr>
          <w:t>10</w:t>
        </w:r>
        <w:r w:rsidR="008A79C5">
          <w:rPr>
            <w:noProof/>
            <w:webHidden/>
          </w:rPr>
          <w:fldChar w:fldCharType="end"/>
        </w:r>
      </w:hyperlink>
    </w:p>
    <w:p w:rsidR="00824E9D" w:rsidRPr="00F5278E" w:rsidRDefault="002F461E">
      <w:pPr>
        <w:pStyle w:val="TableofFigures"/>
        <w:tabs>
          <w:tab w:val="right" w:leader="dot" w:pos="9638"/>
        </w:tabs>
        <w:rPr>
          <w:rFonts w:ascii="Calibri" w:eastAsia="Times New Roman" w:hAnsi="Calibri" w:cs="Times New Roman"/>
          <w:noProof/>
          <w:lang w:val="en-US" w:eastAsia="en-US"/>
        </w:rPr>
      </w:pPr>
      <w:hyperlink w:anchor="_Toc399226745" w:history="1">
        <w:r w:rsidR="00824E9D" w:rsidRPr="00663F77">
          <w:rPr>
            <w:rStyle w:val="Hyperlink"/>
            <w:noProof/>
          </w:rPr>
          <w:t>Table 3.1 Main accumulator parameters</w:t>
        </w:r>
        <w:r w:rsidR="00824E9D">
          <w:rPr>
            <w:noProof/>
            <w:webHidden/>
          </w:rPr>
          <w:tab/>
        </w:r>
        <w:r w:rsidR="008A79C5">
          <w:rPr>
            <w:noProof/>
            <w:webHidden/>
          </w:rPr>
          <w:fldChar w:fldCharType="begin"/>
        </w:r>
        <w:r w:rsidR="00824E9D">
          <w:rPr>
            <w:noProof/>
            <w:webHidden/>
          </w:rPr>
          <w:instrText xml:space="preserve"> PAGEREF _Toc399226745 \h </w:instrText>
        </w:r>
        <w:r w:rsidR="008A79C5">
          <w:rPr>
            <w:noProof/>
            <w:webHidden/>
          </w:rPr>
        </w:r>
        <w:r w:rsidR="008A79C5">
          <w:rPr>
            <w:noProof/>
            <w:webHidden/>
          </w:rPr>
          <w:fldChar w:fldCharType="separate"/>
        </w:r>
        <w:r w:rsidR="0060186C">
          <w:rPr>
            <w:noProof/>
            <w:webHidden/>
          </w:rPr>
          <w:t>12</w:t>
        </w:r>
        <w:r w:rsidR="008A79C5">
          <w:rPr>
            <w:noProof/>
            <w:webHidden/>
          </w:rPr>
          <w:fldChar w:fldCharType="end"/>
        </w:r>
      </w:hyperlink>
    </w:p>
    <w:p w:rsidR="00824E9D" w:rsidRPr="00F5278E" w:rsidRDefault="002F461E">
      <w:pPr>
        <w:pStyle w:val="TableofFigures"/>
        <w:tabs>
          <w:tab w:val="right" w:leader="dot" w:pos="9638"/>
        </w:tabs>
        <w:rPr>
          <w:rFonts w:ascii="Calibri" w:eastAsia="Times New Roman" w:hAnsi="Calibri" w:cs="Times New Roman"/>
          <w:noProof/>
          <w:lang w:val="en-US" w:eastAsia="en-US"/>
        </w:rPr>
      </w:pPr>
      <w:hyperlink w:anchor="_Toc399226746" w:history="1">
        <w:r w:rsidR="00824E9D" w:rsidRPr="00663F77">
          <w:rPr>
            <w:rStyle w:val="Hyperlink"/>
            <w:noProof/>
          </w:rPr>
          <w:t>Table 3.2 Main cell specification</w:t>
        </w:r>
        <w:r w:rsidR="00824E9D">
          <w:rPr>
            <w:noProof/>
            <w:webHidden/>
          </w:rPr>
          <w:tab/>
        </w:r>
        <w:r w:rsidR="008A79C5">
          <w:rPr>
            <w:noProof/>
            <w:webHidden/>
          </w:rPr>
          <w:fldChar w:fldCharType="begin"/>
        </w:r>
        <w:r w:rsidR="00824E9D">
          <w:rPr>
            <w:noProof/>
            <w:webHidden/>
          </w:rPr>
          <w:instrText xml:space="preserve"> PAGEREF _Toc399226746 \h </w:instrText>
        </w:r>
        <w:r w:rsidR="008A79C5">
          <w:rPr>
            <w:noProof/>
            <w:webHidden/>
          </w:rPr>
        </w:r>
        <w:r w:rsidR="008A79C5">
          <w:rPr>
            <w:noProof/>
            <w:webHidden/>
          </w:rPr>
          <w:fldChar w:fldCharType="separate"/>
        </w:r>
        <w:r w:rsidR="0060186C">
          <w:rPr>
            <w:noProof/>
            <w:webHidden/>
          </w:rPr>
          <w:t>13</w:t>
        </w:r>
        <w:r w:rsidR="008A79C5">
          <w:rPr>
            <w:noProof/>
            <w:webHidden/>
          </w:rPr>
          <w:fldChar w:fldCharType="end"/>
        </w:r>
      </w:hyperlink>
    </w:p>
    <w:p w:rsidR="00824E9D" w:rsidRPr="00F5278E" w:rsidRDefault="002F461E">
      <w:pPr>
        <w:pStyle w:val="TableofFigures"/>
        <w:tabs>
          <w:tab w:val="right" w:leader="dot" w:pos="9638"/>
        </w:tabs>
        <w:rPr>
          <w:rFonts w:ascii="Calibri" w:eastAsia="Times New Roman" w:hAnsi="Calibri" w:cs="Times New Roman"/>
          <w:noProof/>
          <w:lang w:val="en-US" w:eastAsia="en-US"/>
        </w:rPr>
      </w:pPr>
      <w:hyperlink w:anchor="_Toc399226747" w:history="1">
        <w:r w:rsidR="00824E9D" w:rsidRPr="00663F77">
          <w:rPr>
            <w:rStyle w:val="Hyperlink"/>
            <w:noProof/>
            <w:lang w:val="en-US"/>
          </w:rPr>
          <w:t>Table 3.5 Wire data of company A, 0.205 mm²</w:t>
        </w:r>
        <w:r w:rsidR="00824E9D">
          <w:rPr>
            <w:noProof/>
            <w:webHidden/>
          </w:rPr>
          <w:tab/>
        </w:r>
        <w:r w:rsidR="008A79C5">
          <w:rPr>
            <w:noProof/>
            <w:webHidden/>
          </w:rPr>
          <w:fldChar w:fldCharType="begin"/>
        </w:r>
        <w:r w:rsidR="00824E9D">
          <w:rPr>
            <w:noProof/>
            <w:webHidden/>
          </w:rPr>
          <w:instrText xml:space="preserve"> PAGEREF _Toc399226747 \h </w:instrText>
        </w:r>
        <w:r w:rsidR="008A79C5">
          <w:rPr>
            <w:noProof/>
            <w:webHidden/>
          </w:rPr>
        </w:r>
        <w:r w:rsidR="008A79C5">
          <w:rPr>
            <w:noProof/>
            <w:webHidden/>
          </w:rPr>
          <w:fldChar w:fldCharType="separate"/>
        </w:r>
        <w:r w:rsidR="0060186C">
          <w:rPr>
            <w:noProof/>
            <w:webHidden/>
          </w:rPr>
          <w:t>14</w:t>
        </w:r>
        <w:r w:rsidR="008A79C5">
          <w:rPr>
            <w:noProof/>
            <w:webHidden/>
          </w:rPr>
          <w:fldChar w:fldCharType="end"/>
        </w:r>
      </w:hyperlink>
    </w:p>
    <w:p w:rsidR="00824E9D" w:rsidRPr="00F5278E" w:rsidRDefault="002F461E">
      <w:pPr>
        <w:pStyle w:val="TableofFigures"/>
        <w:tabs>
          <w:tab w:val="right" w:leader="dot" w:pos="9638"/>
        </w:tabs>
        <w:rPr>
          <w:rFonts w:ascii="Calibri" w:eastAsia="Times New Roman" w:hAnsi="Calibri" w:cs="Times New Roman"/>
          <w:noProof/>
          <w:lang w:val="en-US" w:eastAsia="en-US"/>
        </w:rPr>
      </w:pPr>
      <w:hyperlink w:anchor="_Toc399226748" w:history="1">
        <w:r w:rsidR="00824E9D" w:rsidRPr="00663F77">
          <w:rPr>
            <w:rStyle w:val="Hyperlink"/>
            <w:noProof/>
          </w:rPr>
          <w:t>Table 3.3 Basic AIR data</w:t>
        </w:r>
        <w:r w:rsidR="00824E9D">
          <w:rPr>
            <w:noProof/>
            <w:webHidden/>
          </w:rPr>
          <w:tab/>
        </w:r>
        <w:r w:rsidR="008A79C5">
          <w:rPr>
            <w:noProof/>
            <w:webHidden/>
          </w:rPr>
          <w:fldChar w:fldCharType="begin"/>
        </w:r>
        <w:r w:rsidR="00824E9D">
          <w:rPr>
            <w:noProof/>
            <w:webHidden/>
          </w:rPr>
          <w:instrText xml:space="preserve"> PAGEREF _Toc399226748 \h </w:instrText>
        </w:r>
        <w:r w:rsidR="008A79C5">
          <w:rPr>
            <w:noProof/>
            <w:webHidden/>
          </w:rPr>
        </w:r>
        <w:r w:rsidR="008A79C5">
          <w:rPr>
            <w:noProof/>
            <w:webHidden/>
          </w:rPr>
          <w:fldChar w:fldCharType="separate"/>
        </w:r>
        <w:r w:rsidR="0060186C">
          <w:rPr>
            <w:noProof/>
            <w:webHidden/>
          </w:rPr>
          <w:t>15</w:t>
        </w:r>
        <w:r w:rsidR="008A79C5">
          <w:rPr>
            <w:noProof/>
            <w:webHidden/>
          </w:rPr>
          <w:fldChar w:fldCharType="end"/>
        </w:r>
      </w:hyperlink>
    </w:p>
    <w:p w:rsidR="00824E9D" w:rsidRPr="00F5278E" w:rsidRDefault="002F461E">
      <w:pPr>
        <w:pStyle w:val="TableofFigures"/>
        <w:tabs>
          <w:tab w:val="right" w:leader="dot" w:pos="9638"/>
        </w:tabs>
        <w:rPr>
          <w:rFonts w:ascii="Calibri" w:eastAsia="Times New Roman" w:hAnsi="Calibri" w:cs="Times New Roman"/>
          <w:noProof/>
          <w:lang w:val="en-US" w:eastAsia="en-US"/>
        </w:rPr>
      </w:pPr>
      <w:hyperlink w:anchor="_Toc399226749" w:history="1">
        <w:r w:rsidR="00824E9D" w:rsidRPr="00663F77">
          <w:rPr>
            <w:rStyle w:val="Hyperlink"/>
            <w:noProof/>
          </w:rPr>
          <w:t>Table 3.4 Basic fuse data</w:t>
        </w:r>
        <w:r w:rsidR="00824E9D">
          <w:rPr>
            <w:noProof/>
            <w:webHidden/>
          </w:rPr>
          <w:tab/>
        </w:r>
        <w:r w:rsidR="008A79C5">
          <w:rPr>
            <w:noProof/>
            <w:webHidden/>
          </w:rPr>
          <w:fldChar w:fldCharType="begin"/>
        </w:r>
        <w:r w:rsidR="00824E9D">
          <w:rPr>
            <w:noProof/>
            <w:webHidden/>
          </w:rPr>
          <w:instrText xml:space="preserve"> PAGEREF _Toc399226749 \h </w:instrText>
        </w:r>
        <w:r w:rsidR="008A79C5">
          <w:rPr>
            <w:noProof/>
            <w:webHidden/>
          </w:rPr>
        </w:r>
        <w:r w:rsidR="008A79C5">
          <w:rPr>
            <w:noProof/>
            <w:webHidden/>
          </w:rPr>
          <w:fldChar w:fldCharType="separate"/>
        </w:r>
        <w:r w:rsidR="0060186C">
          <w:rPr>
            <w:noProof/>
            <w:webHidden/>
          </w:rPr>
          <w:t>15</w:t>
        </w:r>
        <w:r w:rsidR="008A79C5">
          <w:rPr>
            <w:noProof/>
            <w:webHidden/>
          </w:rPr>
          <w:fldChar w:fldCharType="end"/>
        </w:r>
      </w:hyperlink>
    </w:p>
    <w:p w:rsidR="00824E9D" w:rsidRPr="00F5278E" w:rsidRDefault="002F461E">
      <w:pPr>
        <w:pStyle w:val="TableofFigures"/>
        <w:tabs>
          <w:tab w:val="right" w:leader="dot" w:pos="9638"/>
        </w:tabs>
        <w:rPr>
          <w:rFonts w:ascii="Calibri" w:eastAsia="Times New Roman" w:hAnsi="Calibri" w:cs="Times New Roman"/>
          <w:noProof/>
          <w:lang w:val="en-US" w:eastAsia="en-US"/>
        </w:rPr>
      </w:pPr>
      <w:hyperlink w:anchor="_Toc399226750" w:history="1">
        <w:r w:rsidR="00824E9D" w:rsidRPr="00663F77">
          <w:rPr>
            <w:rStyle w:val="Hyperlink"/>
            <w:noProof/>
          </w:rPr>
          <w:t>Table 3.5 Fuse Protection Table</w:t>
        </w:r>
        <w:r w:rsidR="00824E9D">
          <w:rPr>
            <w:noProof/>
            <w:webHidden/>
          </w:rPr>
          <w:tab/>
        </w:r>
        <w:r w:rsidR="008A79C5">
          <w:rPr>
            <w:noProof/>
            <w:webHidden/>
          </w:rPr>
          <w:fldChar w:fldCharType="begin"/>
        </w:r>
        <w:r w:rsidR="00824E9D">
          <w:rPr>
            <w:noProof/>
            <w:webHidden/>
          </w:rPr>
          <w:instrText xml:space="preserve"> PAGEREF _Toc399226750 \h </w:instrText>
        </w:r>
        <w:r w:rsidR="008A79C5">
          <w:rPr>
            <w:noProof/>
            <w:webHidden/>
          </w:rPr>
        </w:r>
        <w:r w:rsidR="008A79C5">
          <w:rPr>
            <w:noProof/>
            <w:webHidden/>
          </w:rPr>
          <w:fldChar w:fldCharType="separate"/>
        </w:r>
        <w:r w:rsidR="0060186C">
          <w:rPr>
            <w:noProof/>
            <w:webHidden/>
          </w:rPr>
          <w:t>16</w:t>
        </w:r>
        <w:r w:rsidR="008A79C5">
          <w:rPr>
            <w:noProof/>
            <w:webHidden/>
          </w:rPr>
          <w:fldChar w:fldCharType="end"/>
        </w:r>
      </w:hyperlink>
    </w:p>
    <w:p w:rsidR="00824E9D" w:rsidRPr="00F5278E" w:rsidRDefault="002F461E">
      <w:pPr>
        <w:pStyle w:val="TableofFigures"/>
        <w:tabs>
          <w:tab w:val="right" w:leader="dot" w:pos="9638"/>
        </w:tabs>
        <w:rPr>
          <w:rFonts w:ascii="Calibri" w:eastAsia="Times New Roman" w:hAnsi="Calibri" w:cs="Times New Roman"/>
          <w:noProof/>
          <w:lang w:val="en-US" w:eastAsia="en-US"/>
        </w:rPr>
      </w:pPr>
      <w:hyperlink w:anchor="_Toc399226751" w:history="1">
        <w:r w:rsidR="00824E9D" w:rsidRPr="00663F77">
          <w:rPr>
            <w:rStyle w:val="Hyperlink"/>
            <w:noProof/>
          </w:rPr>
          <w:t>Table 3.6 General charger data</w:t>
        </w:r>
        <w:r w:rsidR="00824E9D">
          <w:rPr>
            <w:noProof/>
            <w:webHidden/>
          </w:rPr>
          <w:tab/>
        </w:r>
        <w:r w:rsidR="008A79C5">
          <w:rPr>
            <w:noProof/>
            <w:webHidden/>
          </w:rPr>
          <w:fldChar w:fldCharType="begin"/>
        </w:r>
        <w:r w:rsidR="00824E9D">
          <w:rPr>
            <w:noProof/>
            <w:webHidden/>
          </w:rPr>
          <w:instrText xml:space="preserve"> PAGEREF _Toc399226751 \h </w:instrText>
        </w:r>
        <w:r w:rsidR="008A79C5">
          <w:rPr>
            <w:noProof/>
            <w:webHidden/>
          </w:rPr>
        </w:r>
        <w:r w:rsidR="008A79C5">
          <w:rPr>
            <w:noProof/>
            <w:webHidden/>
          </w:rPr>
          <w:fldChar w:fldCharType="separate"/>
        </w:r>
        <w:r w:rsidR="0060186C">
          <w:rPr>
            <w:noProof/>
            <w:webHidden/>
          </w:rPr>
          <w:t>17</w:t>
        </w:r>
        <w:r w:rsidR="008A79C5">
          <w:rPr>
            <w:noProof/>
            <w:webHidden/>
          </w:rPr>
          <w:fldChar w:fldCharType="end"/>
        </w:r>
      </w:hyperlink>
    </w:p>
    <w:p w:rsidR="00824E9D" w:rsidRPr="00F5278E" w:rsidRDefault="002F461E">
      <w:pPr>
        <w:pStyle w:val="TableofFigures"/>
        <w:tabs>
          <w:tab w:val="right" w:leader="dot" w:pos="9638"/>
        </w:tabs>
        <w:rPr>
          <w:rFonts w:ascii="Calibri" w:eastAsia="Times New Roman" w:hAnsi="Calibri" w:cs="Times New Roman"/>
          <w:noProof/>
          <w:lang w:val="en-US" w:eastAsia="en-US"/>
        </w:rPr>
      </w:pPr>
      <w:hyperlink w:anchor="_Toc399226752" w:history="1">
        <w:r w:rsidR="00824E9D" w:rsidRPr="00663F77">
          <w:rPr>
            <w:rStyle w:val="Hyperlink"/>
            <w:noProof/>
            <w:lang w:val="en-US"/>
          </w:rPr>
          <w:t>Table 5.1 General motor controller data</w:t>
        </w:r>
        <w:r w:rsidR="00824E9D">
          <w:rPr>
            <w:noProof/>
            <w:webHidden/>
          </w:rPr>
          <w:tab/>
        </w:r>
        <w:r w:rsidR="008A79C5">
          <w:rPr>
            <w:noProof/>
            <w:webHidden/>
          </w:rPr>
          <w:fldChar w:fldCharType="begin"/>
        </w:r>
        <w:r w:rsidR="00824E9D">
          <w:rPr>
            <w:noProof/>
            <w:webHidden/>
          </w:rPr>
          <w:instrText xml:space="preserve"> PAGEREF _Toc399226752 \h </w:instrText>
        </w:r>
        <w:r w:rsidR="008A79C5">
          <w:rPr>
            <w:noProof/>
            <w:webHidden/>
          </w:rPr>
        </w:r>
        <w:r w:rsidR="008A79C5">
          <w:rPr>
            <w:noProof/>
            <w:webHidden/>
          </w:rPr>
          <w:fldChar w:fldCharType="separate"/>
        </w:r>
        <w:r w:rsidR="0060186C">
          <w:rPr>
            <w:noProof/>
            <w:webHidden/>
          </w:rPr>
          <w:t>19</w:t>
        </w:r>
        <w:r w:rsidR="008A79C5">
          <w:rPr>
            <w:noProof/>
            <w:webHidden/>
          </w:rPr>
          <w:fldChar w:fldCharType="end"/>
        </w:r>
      </w:hyperlink>
    </w:p>
    <w:p w:rsidR="00824E9D" w:rsidRPr="00F5278E" w:rsidRDefault="002F461E">
      <w:pPr>
        <w:pStyle w:val="TableofFigures"/>
        <w:tabs>
          <w:tab w:val="right" w:leader="dot" w:pos="9638"/>
        </w:tabs>
        <w:rPr>
          <w:rFonts w:ascii="Calibri" w:eastAsia="Times New Roman" w:hAnsi="Calibri" w:cs="Times New Roman"/>
          <w:noProof/>
          <w:lang w:val="en-US" w:eastAsia="en-US"/>
        </w:rPr>
      </w:pPr>
      <w:hyperlink w:anchor="_Toc399226753" w:history="1">
        <w:r w:rsidR="00824E9D" w:rsidRPr="00663F77">
          <w:rPr>
            <w:rStyle w:val="Hyperlink"/>
            <w:noProof/>
            <w:lang w:val="en-US"/>
          </w:rPr>
          <w:t>Table 5.2 Wire data of company A, 0.205 mm²</w:t>
        </w:r>
        <w:r w:rsidR="00824E9D">
          <w:rPr>
            <w:noProof/>
            <w:webHidden/>
          </w:rPr>
          <w:tab/>
        </w:r>
        <w:r w:rsidR="008A79C5">
          <w:rPr>
            <w:noProof/>
            <w:webHidden/>
          </w:rPr>
          <w:fldChar w:fldCharType="begin"/>
        </w:r>
        <w:r w:rsidR="00824E9D">
          <w:rPr>
            <w:noProof/>
            <w:webHidden/>
          </w:rPr>
          <w:instrText xml:space="preserve"> PAGEREF _Toc399226753 \h </w:instrText>
        </w:r>
        <w:r w:rsidR="008A79C5">
          <w:rPr>
            <w:noProof/>
            <w:webHidden/>
          </w:rPr>
        </w:r>
        <w:r w:rsidR="008A79C5">
          <w:rPr>
            <w:noProof/>
            <w:webHidden/>
          </w:rPr>
          <w:fldChar w:fldCharType="separate"/>
        </w:r>
        <w:r w:rsidR="0060186C">
          <w:rPr>
            <w:noProof/>
            <w:webHidden/>
          </w:rPr>
          <w:t>20</w:t>
        </w:r>
        <w:r w:rsidR="008A79C5">
          <w:rPr>
            <w:noProof/>
            <w:webHidden/>
          </w:rPr>
          <w:fldChar w:fldCharType="end"/>
        </w:r>
      </w:hyperlink>
    </w:p>
    <w:p w:rsidR="00824E9D" w:rsidRPr="00F5278E" w:rsidRDefault="002F461E">
      <w:pPr>
        <w:pStyle w:val="TableofFigures"/>
        <w:tabs>
          <w:tab w:val="right" w:leader="dot" w:pos="9638"/>
        </w:tabs>
        <w:rPr>
          <w:rFonts w:ascii="Calibri" w:eastAsia="Times New Roman" w:hAnsi="Calibri" w:cs="Times New Roman"/>
          <w:noProof/>
          <w:lang w:val="en-US" w:eastAsia="en-US"/>
        </w:rPr>
      </w:pPr>
      <w:hyperlink w:anchor="_Toc399226754" w:history="1">
        <w:r w:rsidR="00824E9D" w:rsidRPr="00663F77">
          <w:rPr>
            <w:rStyle w:val="Hyperlink"/>
            <w:noProof/>
          </w:rPr>
          <w:t>Table 6.1 General motor data</w:t>
        </w:r>
        <w:r w:rsidR="00824E9D">
          <w:rPr>
            <w:noProof/>
            <w:webHidden/>
          </w:rPr>
          <w:tab/>
        </w:r>
        <w:r w:rsidR="008A79C5">
          <w:rPr>
            <w:noProof/>
            <w:webHidden/>
          </w:rPr>
          <w:fldChar w:fldCharType="begin"/>
        </w:r>
        <w:r w:rsidR="00824E9D">
          <w:rPr>
            <w:noProof/>
            <w:webHidden/>
          </w:rPr>
          <w:instrText xml:space="preserve"> PAGEREF _Toc399226754 \h </w:instrText>
        </w:r>
        <w:r w:rsidR="008A79C5">
          <w:rPr>
            <w:noProof/>
            <w:webHidden/>
          </w:rPr>
        </w:r>
        <w:r w:rsidR="008A79C5">
          <w:rPr>
            <w:noProof/>
            <w:webHidden/>
          </w:rPr>
          <w:fldChar w:fldCharType="separate"/>
        </w:r>
        <w:r w:rsidR="0060186C">
          <w:rPr>
            <w:noProof/>
            <w:webHidden/>
          </w:rPr>
          <w:t>21</w:t>
        </w:r>
        <w:r w:rsidR="008A79C5">
          <w:rPr>
            <w:noProof/>
            <w:webHidden/>
          </w:rPr>
          <w:fldChar w:fldCharType="end"/>
        </w:r>
      </w:hyperlink>
    </w:p>
    <w:p w:rsidR="00824E9D" w:rsidRPr="00F5278E" w:rsidRDefault="002F461E">
      <w:pPr>
        <w:pStyle w:val="TableofFigures"/>
        <w:tabs>
          <w:tab w:val="right" w:leader="dot" w:pos="9638"/>
        </w:tabs>
        <w:rPr>
          <w:rFonts w:ascii="Calibri" w:eastAsia="Times New Roman" w:hAnsi="Calibri" w:cs="Times New Roman"/>
          <w:noProof/>
          <w:lang w:val="en-US" w:eastAsia="en-US"/>
        </w:rPr>
      </w:pPr>
      <w:hyperlink w:anchor="_Toc399226755" w:history="1">
        <w:r w:rsidR="00824E9D" w:rsidRPr="00663F77">
          <w:rPr>
            <w:rStyle w:val="Hyperlink"/>
            <w:noProof/>
          </w:rPr>
          <w:t>Table 7.1 Torque encoder data</w:t>
        </w:r>
        <w:r w:rsidR="00824E9D">
          <w:rPr>
            <w:noProof/>
            <w:webHidden/>
          </w:rPr>
          <w:tab/>
        </w:r>
        <w:r w:rsidR="008A79C5">
          <w:rPr>
            <w:noProof/>
            <w:webHidden/>
          </w:rPr>
          <w:fldChar w:fldCharType="begin"/>
        </w:r>
        <w:r w:rsidR="00824E9D">
          <w:rPr>
            <w:noProof/>
            <w:webHidden/>
          </w:rPr>
          <w:instrText xml:space="preserve"> PAGEREF _Toc399226755 \h </w:instrText>
        </w:r>
        <w:r w:rsidR="008A79C5">
          <w:rPr>
            <w:noProof/>
            <w:webHidden/>
          </w:rPr>
        </w:r>
        <w:r w:rsidR="008A79C5">
          <w:rPr>
            <w:noProof/>
            <w:webHidden/>
          </w:rPr>
          <w:fldChar w:fldCharType="separate"/>
        </w:r>
        <w:r w:rsidR="0060186C">
          <w:rPr>
            <w:noProof/>
            <w:webHidden/>
          </w:rPr>
          <w:t>23</w:t>
        </w:r>
        <w:r w:rsidR="008A79C5">
          <w:rPr>
            <w:noProof/>
            <w:webHidden/>
          </w:rPr>
          <w:fldChar w:fldCharType="end"/>
        </w:r>
      </w:hyperlink>
    </w:p>
    <w:p w:rsidR="00C95CE5" w:rsidRDefault="008A79C5">
      <w:pPr>
        <w:sectPr w:rsidR="00C95CE5" w:rsidSect="00567DF0">
          <w:headerReference w:type="even" r:id="rId24"/>
          <w:headerReference w:type="default" r:id="rId25"/>
          <w:footerReference w:type="even" r:id="rId26"/>
          <w:footerReference w:type="default" r:id="rId27"/>
          <w:headerReference w:type="first" r:id="rId28"/>
          <w:footerReference w:type="first" r:id="rId29"/>
          <w:type w:val="continuous"/>
          <w:pgSz w:w="12240" w:h="15840" w:code="1"/>
          <w:pgMar w:top="1296" w:right="1296" w:bottom="1008" w:left="1296" w:header="708" w:footer="708" w:gutter="0"/>
          <w:pgNumType w:fmt="lowerRoman"/>
          <w:cols w:space="720"/>
          <w:docGrid w:linePitch="360"/>
        </w:sectPr>
      </w:pPr>
      <w:r>
        <w:fldChar w:fldCharType="end"/>
      </w:r>
      <w:r w:rsidR="00C14655">
        <w:t>Has to</w:t>
      </w:r>
      <w:r w:rsidR="00C95CE5">
        <w:t>behyperlinked!</w:t>
      </w:r>
    </w:p>
    <w:p w:rsidR="00C95CE5" w:rsidRDefault="00567DF0">
      <w:pPr>
        <w:pStyle w:val="Heading1"/>
        <w:numPr>
          <w:ilvl w:val="0"/>
          <w:numId w:val="2"/>
        </w:numPr>
      </w:pPr>
      <w:r>
        <w:lastRenderedPageBreak/>
        <w:br w:type="page"/>
      </w:r>
      <w:bookmarkStart w:id="6" w:name="_Toc399226633"/>
      <w:r w:rsidR="00C95CE5">
        <w:lastRenderedPageBreak/>
        <w:t>List</w:t>
      </w:r>
      <w:r w:rsidR="001D5AB8">
        <w:t xml:space="preserve"> </w:t>
      </w:r>
      <w:r w:rsidR="00C95CE5">
        <w:t>of</w:t>
      </w:r>
      <w:r w:rsidR="001D5AB8">
        <w:t xml:space="preserve"> </w:t>
      </w:r>
      <w:r w:rsidR="00C95CE5">
        <w:t>Abbreviations</w:t>
      </w:r>
      <w:bookmarkEnd w:id="6"/>
    </w:p>
    <w:p w:rsidR="00355D09" w:rsidRDefault="00355D09" w:rsidP="00355D09">
      <w:pPr>
        <w:numPr>
          <w:ilvl w:val="0"/>
          <w:numId w:val="10"/>
        </w:numPr>
        <w:rPr>
          <w:ins w:id="7" w:author="Keenan,Mark" w:date="2013-12-19T21:38:00Z"/>
        </w:rPr>
      </w:pPr>
      <w:ins w:id="8" w:author="Keenan,Mark" w:date="2013-12-19T21:38:00Z">
        <w:r>
          <w:t>HV</w:t>
        </w:r>
      </w:ins>
      <w:ins w:id="9" w:author="Owner" w:date="2014-04-14T19:29:00Z">
        <w:r>
          <w:t>:</w:t>
        </w:r>
      </w:ins>
      <w:ins w:id="10" w:author="Owner" w:date="2014-04-14T19:28:00Z">
        <w:r>
          <w:t xml:space="preserve"> Hig</w:t>
        </w:r>
      </w:ins>
      <w:r>
        <w:t>h</w:t>
      </w:r>
      <w:ins w:id="11" w:author="Owner" w:date="2014-04-14T19:28:00Z">
        <w:r>
          <w:t xml:space="preserve"> Voltage</w:t>
        </w:r>
      </w:ins>
    </w:p>
    <w:p w:rsidR="00355D09" w:rsidRDefault="00355D09" w:rsidP="00355D09">
      <w:pPr>
        <w:numPr>
          <w:ilvl w:val="0"/>
          <w:numId w:val="10"/>
        </w:numPr>
      </w:pPr>
      <w:ins w:id="12" w:author="Keenan,Mark" w:date="2013-12-19T21:38:00Z">
        <w:r>
          <w:t>GLV</w:t>
        </w:r>
      </w:ins>
      <w:ins w:id="13" w:author="Owner" w:date="2014-04-14T19:29:00Z">
        <w:r>
          <w:t>S:</w:t>
        </w:r>
      </w:ins>
      <w:ins w:id="14" w:author="Owner" w:date="2014-04-14T19:28:00Z">
        <w:r>
          <w:t xml:space="preserve"> Grounded Low Voltage System</w:t>
        </w:r>
      </w:ins>
    </w:p>
    <w:p w:rsidR="00355D09" w:rsidRDefault="00355D09" w:rsidP="00355D09">
      <w:pPr>
        <w:numPr>
          <w:ilvl w:val="0"/>
          <w:numId w:val="10"/>
        </w:numPr>
        <w:rPr>
          <w:ins w:id="15" w:author="Owner" w:date="2014-04-14T19:28:00Z"/>
        </w:rPr>
      </w:pPr>
      <w:ins w:id="16" w:author="Keenan,Mark" w:date="2013-12-19T21:44:00Z">
        <w:r>
          <w:t>BMS</w:t>
        </w:r>
      </w:ins>
      <w:ins w:id="17" w:author="Owner" w:date="2014-04-14T19:29:00Z">
        <w:r>
          <w:t>:</w:t>
        </w:r>
      </w:ins>
      <w:ins w:id="18" w:author="Owner" w:date="2014-04-14T19:28:00Z">
        <w:r>
          <w:t xml:space="preserve"> Battery Management System</w:t>
        </w:r>
      </w:ins>
    </w:p>
    <w:p w:rsidR="00355D09" w:rsidRDefault="00355D09" w:rsidP="00355D09">
      <w:pPr>
        <w:numPr>
          <w:ilvl w:val="0"/>
          <w:numId w:val="10"/>
        </w:numPr>
        <w:rPr>
          <w:ins w:id="19" w:author="Owner" w:date="2014-04-14T19:29:00Z"/>
        </w:rPr>
      </w:pPr>
      <w:ins w:id="20" w:author="Owner" w:date="2014-04-14T19:28:00Z">
        <w:r>
          <w:t>BMM</w:t>
        </w:r>
      </w:ins>
      <w:ins w:id="21" w:author="Owner" w:date="2014-04-14T19:29:00Z">
        <w:r>
          <w:t xml:space="preserve">: </w:t>
        </w:r>
      </w:ins>
      <w:ins w:id="22" w:author="Owner" w:date="2014-04-14T19:28:00Z">
        <w:r>
          <w:t xml:space="preserve"> Battery Management System Master</w:t>
        </w:r>
      </w:ins>
    </w:p>
    <w:p w:rsidR="00355D09" w:rsidRDefault="00355D09" w:rsidP="00355D09">
      <w:pPr>
        <w:numPr>
          <w:ilvl w:val="0"/>
          <w:numId w:val="10"/>
        </w:numPr>
        <w:rPr>
          <w:ins w:id="23" w:author="Owner" w:date="2014-04-14T19:29:00Z"/>
        </w:rPr>
      </w:pPr>
      <w:ins w:id="24" w:author="Owner" w:date="2014-04-14T19:29:00Z">
        <w:r>
          <w:t>BM</w:t>
        </w:r>
      </w:ins>
      <w:r>
        <w:t>S</w:t>
      </w:r>
      <w:ins w:id="25" w:author="Owner" w:date="2014-04-14T19:29:00Z">
        <w:r>
          <w:t>S: Battery Management System Slave</w:t>
        </w:r>
      </w:ins>
      <w:r>
        <w:t xml:space="preserve"> (S)</w:t>
      </w:r>
    </w:p>
    <w:p w:rsidR="00355D09" w:rsidRDefault="00355D09" w:rsidP="00355D09">
      <w:pPr>
        <w:numPr>
          <w:ilvl w:val="0"/>
          <w:numId w:val="10"/>
        </w:numPr>
      </w:pPr>
      <w:r>
        <w:t>SAS: Sensor Acquision System</w:t>
      </w:r>
    </w:p>
    <w:p w:rsidR="00355D09" w:rsidRDefault="00355D09" w:rsidP="00355D09">
      <w:pPr>
        <w:numPr>
          <w:ilvl w:val="0"/>
          <w:numId w:val="10"/>
        </w:numPr>
      </w:pPr>
      <w:r>
        <w:t>MCS: Motor Controller System</w:t>
      </w:r>
    </w:p>
    <w:p w:rsidR="00355D09" w:rsidRDefault="00355D09" w:rsidP="00355D09">
      <w:pPr>
        <w:numPr>
          <w:ilvl w:val="0"/>
          <w:numId w:val="10"/>
        </w:numPr>
      </w:pPr>
      <w:r>
        <w:t>SS: Safety System</w:t>
      </w:r>
    </w:p>
    <w:p w:rsidR="00FE3C5C" w:rsidRDefault="00FE3C5C" w:rsidP="00355D09">
      <w:pPr>
        <w:numPr>
          <w:ilvl w:val="0"/>
          <w:numId w:val="10"/>
        </w:numPr>
        <w:rPr>
          <w:ins w:id="26" w:author="Keenan,Mark" w:date="2013-12-19T21:44:00Z"/>
        </w:rPr>
      </w:pPr>
      <w:r>
        <w:t>DDS: Dasboard Display System</w:t>
      </w:r>
    </w:p>
    <w:p w:rsidR="00C95CE5" w:rsidRDefault="00C95CE5"/>
    <w:p w:rsidR="00C95CE5" w:rsidRDefault="00C95CE5"/>
    <w:p w:rsidR="00C95CE5" w:rsidRDefault="00C95CE5"/>
    <w:p w:rsidR="00C95CE5" w:rsidRDefault="00C95CE5">
      <w:pPr>
        <w:sectPr w:rsidR="00C95CE5" w:rsidSect="00567DF0">
          <w:headerReference w:type="even" r:id="rId30"/>
          <w:headerReference w:type="default" r:id="rId31"/>
          <w:footerReference w:type="even" r:id="rId32"/>
          <w:footerReference w:type="default" r:id="rId33"/>
          <w:headerReference w:type="first" r:id="rId34"/>
          <w:footerReference w:type="first" r:id="rId35"/>
          <w:type w:val="continuous"/>
          <w:pgSz w:w="12240" w:h="15840" w:code="1"/>
          <w:pgMar w:top="1296" w:right="1296" w:bottom="1008" w:left="1296" w:header="708" w:footer="708" w:gutter="0"/>
          <w:pgNumType w:fmt="lowerRoman"/>
          <w:cols w:space="720"/>
          <w:docGrid w:linePitch="360"/>
        </w:sectPr>
      </w:pPr>
    </w:p>
    <w:p w:rsidR="00C95CE5" w:rsidRDefault="007E2521">
      <w:pPr>
        <w:pStyle w:val="Heading1"/>
      </w:pPr>
      <w:bookmarkStart w:id="27" w:name="_Ref261249217"/>
      <w:r>
        <w:lastRenderedPageBreak/>
        <w:br w:type="page"/>
      </w:r>
      <w:bookmarkStart w:id="28" w:name="_Toc399226634"/>
      <w:r w:rsidR="00C95CE5">
        <w:lastRenderedPageBreak/>
        <w:t>SystemOverview</w:t>
      </w:r>
      <w:bookmarkEnd w:id="28"/>
    </w:p>
    <w:p w:rsidR="00211B98" w:rsidRPr="00211B98" w:rsidRDefault="002168CD">
      <w:pPr>
        <w:pStyle w:val="ListParagraph1"/>
        <w:ind w:left="0"/>
        <w:rPr>
          <w:ins w:id="29" w:author="Keenan,Mark" w:date="2013-12-19T21:53:00Z"/>
          <w:rFonts w:eastAsia="Arial"/>
          <w:lang w:val="en-GB"/>
          <w:rPrChange w:id="30" w:author="Keenan,Mark" w:date="2013-12-19T21:53:00Z">
            <w:rPr>
              <w:ins w:id="31" w:author="Keenan,Mark" w:date="2013-12-19T21:53:00Z"/>
              <w:rFonts w:eastAsia="Arial"/>
              <w:i/>
              <w:u w:val="single"/>
              <w:lang w:val="en-GB"/>
            </w:rPr>
          </w:rPrChange>
        </w:rPr>
        <w:pPrChange w:id="32" w:author="Keenan,Mark" w:date="2013-12-19T23:09:00Z">
          <w:pPr>
            <w:pStyle w:val="ListParagraph1"/>
            <w:numPr>
              <w:numId w:val="3"/>
            </w:numPr>
            <w:tabs>
              <w:tab w:val="num" w:pos="0"/>
              <w:tab w:val="num" w:pos="348"/>
            </w:tabs>
            <w:ind w:left="1068" w:hanging="360"/>
          </w:pPr>
        </w:pPrChange>
      </w:pPr>
      <w:r>
        <w:rPr>
          <w:rFonts w:eastAsia="Arial"/>
          <w:lang w:val="en-GB"/>
        </w:rPr>
        <w:t>The University of Akron’s electrical system concept splits the electrical system into the Tractive HV system, and the GLV control system. The trac</w:t>
      </w:r>
      <w:ins w:id="33" w:author="Keenan,Mark" w:date="2013-12-19T21:47:00Z">
        <w:r>
          <w:rPr>
            <w:rFonts w:eastAsia="Arial"/>
            <w:lang w:val="en-GB"/>
          </w:rPr>
          <w:t>t</w:t>
        </w:r>
      </w:ins>
      <w:r>
        <w:rPr>
          <w:rFonts w:eastAsia="Arial"/>
          <w:lang w:val="en-GB"/>
        </w:rPr>
        <w:t>ive system includes the motors, motor controllers, batteries, AIR’s, main fuse, and part of the BMS. The GLV control system includes the control section of the BMS, sensors.</w:t>
      </w:r>
    </w:p>
    <w:p w:rsidR="002168CD" w:rsidRDefault="002168CD" w:rsidP="002168CD">
      <w:pPr>
        <w:pStyle w:val="ListParagraph1"/>
        <w:ind w:left="0"/>
        <w:rPr>
          <w:lang w:val="en-GB"/>
        </w:rPr>
      </w:pPr>
      <w:ins w:id="34" w:author="Keenan,Mark" w:date="2013-12-19T21:54:00Z">
        <w:r>
          <w:rPr>
            <w:lang w:val="en-GB"/>
          </w:rPr>
          <w:t xml:space="preserve">The vehicle is a </w:t>
        </w:r>
      </w:ins>
      <w:r>
        <w:rPr>
          <w:lang w:val="en-GB"/>
        </w:rPr>
        <w:t>single</w:t>
      </w:r>
      <w:ins w:id="35" w:author="Keenan,Mark" w:date="2013-12-19T21:54:00Z">
        <w:r>
          <w:rPr>
            <w:lang w:val="en-GB"/>
          </w:rPr>
          <w:t xml:space="preserve"> motor, rear wheel drive electric car. The motor </w:t>
        </w:r>
      </w:ins>
      <w:r>
        <w:rPr>
          <w:lang w:val="en-GB"/>
        </w:rPr>
        <w:t>is a</w:t>
      </w:r>
      <w:ins w:id="36" w:author="Keenan,Mark" w:date="2013-12-19T21:54:00Z">
        <w:del w:id="37" w:author="Keenan,Mark" w:date="2013-12-19T23:09:00Z">
          <w:r w:rsidDel="007C7B14">
            <w:rPr>
              <w:lang w:val="en-GB"/>
            </w:rPr>
            <w:delText>26</w:delText>
          </w:r>
        </w:del>
      </w:ins>
      <w:r>
        <w:rPr>
          <w:lang w:val="en-GB"/>
        </w:rPr>
        <w:t>79</w:t>
      </w:r>
      <w:ins w:id="38" w:author="Keenan,Mark" w:date="2013-12-19T21:54:00Z">
        <w:r>
          <w:rPr>
            <w:lang w:val="en-GB"/>
          </w:rPr>
          <w:t>kW peak</w:t>
        </w:r>
      </w:ins>
      <w:r>
        <w:rPr>
          <w:lang w:val="en-GB"/>
        </w:rPr>
        <w:t xml:space="preserve"> output</w:t>
      </w:r>
      <w:ins w:id="39" w:author="Keenan,Mark" w:date="2013-12-19T21:54:00Z">
        <w:r>
          <w:rPr>
            <w:lang w:val="en-GB"/>
          </w:rPr>
          <w:t xml:space="preserve"> power</w:t>
        </w:r>
      </w:ins>
      <w:r>
        <w:rPr>
          <w:lang w:val="en-GB"/>
        </w:rPr>
        <w:t xml:space="preserve"> with a 3.5:1 gear ratio and a mechanical differential. Traction</w:t>
      </w:r>
      <w:ins w:id="40" w:author="Keenan,Mark" w:date="2013-12-19T21:54:00Z">
        <w:r>
          <w:rPr>
            <w:lang w:val="en-GB"/>
          </w:rPr>
          <w:t xml:space="preserve"> control</w:t>
        </w:r>
      </w:ins>
      <w:r>
        <w:rPr>
          <w:lang w:val="en-GB"/>
        </w:rPr>
        <w:t xml:space="preserve"> is required to keep wheel slip to a </w:t>
      </w:r>
      <w:r w:rsidR="00ED6124">
        <w:rPr>
          <w:lang w:val="en-GB"/>
        </w:rPr>
        <w:t>minimum.</w:t>
      </w:r>
      <w:r w:rsidR="00ED6124" w:rsidRPr="00FF1180">
        <w:rPr>
          <w:lang w:val="en-GB"/>
        </w:rPr>
        <w:t xml:space="preserve"> The</w:t>
      </w:r>
      <w:ins w:id="41" w:author="Keenan,Mark" w:date="2013-12-19T21:54:00Z">
        <w:r w:rsidRPr="00FF1180">
          <w:rPr>
            <w:lang w:val="en-GB"/>
          </w:rPr>
          <w:t xml:space="preserve"> accumulator system consists of </w:t>
        </w:r>
      </w:ins>
      <w:r>
        <w:rPr>
          <w:lang w:val="en-GB"/>
        </w:rPr>
        <w:t>280</w:t>
      </w:r>
      <w:ins w:id="42" w:author="Keenan,Mark" w:date="2013-12-19T21:54:00Z">
        <w:r w:rsidRPr="00FF1180">
          <w:rPr>
            <w:lang w:val="en-GB"/>
          </w:rPr>
          <w:t>LiPo battery cell</w:t>
        </w:r>
      </w:ins>
      <w:r>
        <w:rPr>
          <w:lang w:val="en-GB"/>
        </w:rPr>
        <w:t xml:space="preserve">s.  They are connected in two </w:t>
      </w:r>
      <w:r w:rsidR="00D60E16">
        <w:rPr>
          <w:lang w:val="en-GB"/>
        </w:rPr>
        <w:t xml:space="preserve">accumulators that </w:t>
      </w:r>
      <w:proofErr w:type="gramStart"/>
      <w:r w:rsidR="00D60E16">
        <w:rPr>
          <w:lang w:val="en-GB"/>
        </w:rPr>
        <w:t>holds</w:t>
      </w:r>
      <w:proofErr w:type="gramEnd"/>
      <w:r>
        <w:rPr>
          <w:lang w:val="en-GB"/>
        </w:rPr>
        <w:t xml:space="preserve"> two 70 series sets.  </w:t>
      </w:r>
    </w:p>
    <w:p w:rsidR="002168CD" w:rsidRDefault="00A66E78" w:rsidP="002168CD">
      <w:pPr>
        <w:pStyle w:val="ListParagraph1"/>
        <w:ind w:left="0"/>
        <w:rPr>
          <w:ins w:id="43" w:author="Justin Clark" w:date="2014-01-27T23:54:00Z"/>
          <w:lang w:val="en-GB"/>
        </w:rPr>
      </w:pPr>
      <w:r>
        <w:rPr>
          <w:noProof/>
          <w:lang w:val="en-US" w:eastAsia="en-US"/>
        </w:rPr>
        <mc:AlternateContent>
          <mc:Choice Requires="wps">
            <w:drawing>
              <wp:anchor distT="0" distB="0" distL="114300" distR="114300" simplePos="0" relativeHeight="251665408" behindDoc="0" locked="0" layoutInCell="1" allowOverlap="1">
                <wp:simplePos x="0" y="0"/>
                <wp:positionH relativeFrom="column">
                  <wp:posOffset>3643630</wp:posOffset>
                </wp:positionH>
                <wp:positionV relativeFrom="paragraph">
                  <wp:posOffset>1458595</wp:posOffset>
                </wp:positionV>
                <wp:extent cx="5715" cy="204470"/>
                <wp:effectExtent l="0" t="0" r="32385" b="24130"/>
                <wp:wrapNone/>
                <wp:docPr id="70"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15" cy="204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7" o:spid="_x0000_s1026" type="#_x0000_t32" style="position:absolute;margin-left:286.9pt;margin-top:114.85pt;width:.45pt;height:16.1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"/>
            </w:pict>
          </mc:Fallback>
        </mc:AlternateContent>
      </w:r>
      <w:r>
        <w:rPr>
          <w:noProof/>
          <w:lang w:val="en-US" w:eastAsia="en-US"/>
        </w:rPr>
        <mc:AlternateContent>
          <mc:Choice Requires="wps">
            <w:drawing>
              <wp:anchor distT="0" distB="0" distL="114298" distR="114298" simplePos="0" relativeHeight="251664384" behindDoc="0" locked="0" layoutInCell="1" allowOverlap="1">
                <wp:simplePos x="0" y="0"/>
                <wp:positionH relativeFrom="column">
                  <wp:posOffset>2068194</wp:posOffset>
                </wp:positionH>
                <wp:positionV relativeFrom="paragraph">
                  <wp:posOffset>2931795</wp:posOffset>
                </wp:positionV>
                <wp:extent cx="0" cy="204470"/>
                <wp:effectExtent l="0" t="0" r="19050" b="24130"/>
                <wp:wrapNone/>
                <wp:docPr id="69"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4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162.85pt;margin-top:230.85pt;width:0;height:16.1pt;flip:y;z-index:25166438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"/>
            </w:pict>
          </mc:Fallback>
        </mc:AlternateContent>
      </w:r>
      <w:r>
        <w:rPr>
          <w:noProof/>
          <w:lang w:val="en-US" w:eastAsia="en-US"/>
        </w:rPr>
        <mc:AlternateContent>
          <mc:Choice Requires="wps">
            <w:drawing>
              <wp:anchor distT="0" distB="0" distL="114298" distR="114298" simplePos="0" relativeHeight="251663360" behindDoc="0" locked="0" layoutInCell="1" allowOverlap="1">
                <wp:simplePos x="0" y="0"/>
                <wp:positionH relativeFrom="column">
                  <wp:posOffset>2068194</wp:posOffset>
                </wp:positionH>
                <wp:positionV relativeFrom="paragraph">
                  <wp:posOffset>2195195</wp:posOffset>
                </wp:positionV>
                <wp:extent cx="0" cy="204470"/>
                <wp:effectExtent l="0" t="0" r="19050" b="24130"/>
                <wp:wrapNone/>
                <wp:docPr id="68"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4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 o:spid="_x0000_s1026" type="#_x0000_t32" style="position:absolute;margin-left:162.85pt;margin-top:172.85pt;width:0;height:16.1pt;flip:y;z-index:2516633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"/>
            </w:pict>
          </mc:Fallback>
        </mc:AlternateContent>
      </w:r>
      <w:r>
        <w:rPr>
          <w:noProof/>
          <w:lang w:val="en-US" w:eastAsia="en-US"/>
        </w:rPr>
        <mc:AlternateContent>
          <mc:Choice Requires="wps">
            <w:drawing>
              <wp:anchor distT="0" distB="0" distL="114298" distR="114298" simplePos="0" relativeHeight="251662336" behindDoc="0" locked="0" layoutInCell="1" allowOverlap="1">
                <wp:simplePos x="0" y="0"/>
                <wp:positionH relativeFrom="column">
                  <wp:posOffset>2068194</wp:posOffset>
                </wp:positionH>
                <wp:positionV relativeFrom="paragraph">
                  <wp:posOffset>1468755</wp:posOffset>
                </wp:positionV>
                <wp:extent cx="0" cy="204470"/>
                <wp:effectExtent l="0" t="0" r="19050" b="24130"/>
                <wp:wrapNone/>
                <wp:docPr id="67"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44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 o:spid="_x0000_s1026" type="#_x0000_t32" style="position:absolute;margin-left:162.85pt;margin-top:115.65pt;width:0;height:16.1pt;flip:y;z-index:25166233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"/>
            </w:pict>
          </mc:Fallback>
        </mc:AlternateContent>
      </w:r>
      <w:r>
        <w:rPr>
          <w:noProof/>
          <w:lang w:val="en-US" w:eastAsia="en-US"/>
        </w:rPr>
        <mc:AlternateContent>
          <mc:Choice Requires="wps">
            <w:drawing>
              <wp:anchor distT="4294967294" distB="4294967294" distL="114300" distR="114300" simplePos="0" relativeHeight="251661312" behindDoc="0" locked="0" layoutInCell="1" allowOverlap="1">
                <wp:simplePos x="0" y="0"/>
                <wp:positionH relativeFrom="column">
                  <wp:posOffset>1224915</wp:posOffset>
                </wp:positionH>
                <wp:positionV relativeFrom="paragraph">
                  <wp:posOffset>1190624</wp:posOffset>
                </wp:positionV>
                <wp:extent cx="191135" cy="0"/>
                <wp:effectExtent l="0" t="0" r="18415" b="19050"/>
                <wp:wrapNone/>
                <wp:docPr id="66"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1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 o:spid="_x0000_s1026" type="#_x0000_t32" style="position:absolute;margin-left:96.45pt;margin-top:93.75pt;width:15.05pt;height:0;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"/>
            </w:pict>
          </mc:Fallback>
        </mc:AlternateContent>
      </w:r>
      <w:r>
        <w:rPr>
          <w:noProof/>
          <w:lang w:val="en-US" w:eastAsia="en-US"/>
        </w:rPr>
        <mc:AlternateContent>
          <mc:Choice Requires="wps">
            <w:drawing>
              <wp:anchor distT="4294967294" distB="4294967294" distL="114300" distR="114300" simplePos="0" relativeHeight="251660288" behindDoc="0" locked="0" layoutInCell="1" allowOverlap="1">
                <wp:simplePos x="0" y="0"/>
                <wp:positionH relativeFrom="column">
                  <wp:posOffset>4301490</wp:posOffset>
                </wp:positionH>
                <wp:positionV relativeFrom="paragraph">
                  <wp:posOffset>1190624</wp:posOffset>
                </wp:positionV>
                <wp:extent cx="191135" cy="0"/>
                <wp:effectExtent l="0" t="0" r="18415" b="19050"/>
                <wp:wrapNone/>
                <wp:docPr id="65"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1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 o:spid="_x0000_s1026" type="#_x0000_t32" style="position:absolute;margin-left:338.7pt;margin-top:93.75pt;width:15.05pt;height:0;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pcHwIAADw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"/>
            </w:pict>
          </mc:Fallback>
        </mc:AlternateContent>
      </w:r>
      <w:r>
        <w:rPr>
          <w:noProof/>
          <w:lang w:val="en-US" w:eastAsia="en-US"/>
        </w:rPr>
        <mc:AlternateContent>
          <mc:Choice Requires="wps">
            <w:drawing>
              <wp:anchor distT="4294967294" distB="4294967294" distL="114300" distR="114300" simplePos="0" relativeHeight="251659264" behindDoc="0" locked="0" layoutInCell="1" allowOverlap="1">
                <wp:simplePos x="0" y="0"/>
                <wp:positionH relativeFrom="column">
                  <wp:posOffset>2718435</wp:posOffset>
                </wp:positionH>
                <wp:positionV relativeFrom="paragraph">
                  <wp:posOffset>1925319</wp:posOffset>
                </wp:positionV>
                <wp:extent cx="281305" cy="0"/>
                <wp:effectExtent l="0" t="0" r="23495" b="19050"/>
                <wp:wrapNone/>
                <wp:docPr id="64"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13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 o:spid="_x0000_s1026" type="#_x0000_t32" style="position:absolute;margin-left:214.05pt;margin-top:151.6pt;width:22.1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"/>
            </w:pict>
          </mc:Fallback>
        </mc:AlternateContent>
      </w:r>
      <w:r>
        <w:rPr>
          <w:noProof/>
          <w:lang w:val="en-US" w:eastAsia="en-US"/>
        </w:rPr>
        <mc:AlternateContent>
          <mc:Choice Requires="wps">
            <w:drawing>
              <wp:anchor distT="4294967294" distB="4294967294" distL="114300" distR="114300" simplePos="0" relativeHeight="251658240" behindDoc="0" locked="0" layoutInCell="1" allowOverlap="1">
                <wp:simplePos x="0" y="0"/>
                <wp:positionH relativeFrom="column">
                  <wp:posOffset>2718435</wp:posOffset>
                </wp:positionH>
                <wp:positionV relativeFrom="paragraph">
                  <wp:posOffset>1190624</wp:posOffset>
                </wp:positionV>
                <wp:extent cx="281305" cy="0"/>
                <wp:effectExtent l="0" t="0" r="23495" b="19050"/>
                <wp:wrapNone/>
                <wp:docPr id="63"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13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 o:spid="_x0000_s1026" type="#_x0000_t32" style="position:absolute;margin-left:214.05pt;margin-top:93.75pt;width:22.15pt;height:0;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"/>
            </w:pict>
          </mc:Fallback>
        </mc:AlternateContent>
      </w:r>
      <w:r>
        <w:rPr>
          <w:noProof/>
          <w:lang w:val="en-US" w:eastAsia="en-US"/>
        </w:rPr>
        <mc:AlternateContent>
          <mc:Choice Requires="wps">
            <w:drawing>
              <wp:anchor distT="0" distB="0" distL="114300" distR="114300" simplePos="0" relativeHeight="251657216" behindDoc="0" locked="0" layoutInCell="1" allowOverlap="1">
                <wp:simplePos x="0" y="0"/>
                <wp:positionH relativeFrom="column">
                  <wp:posOffset>4492625</wp:posOffset>
                </wp:positionH>
                <wp:positionV relativeFrom="paragraph">
                  <wp:posOffset>926465</wp:posOffset>
                </wp:positionV>
                <wp:extent cx="1302385" cy="532130"/>
                <wp:effectExtent l="0" t="0" r="12065" b="20320"/>
                <wp:wrapNone/>
                <wp:docPr id="62"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2385" cy="532130"/>
                        </a:xfrm>
                        <a:prstGeom prst="roundRect">
                          <a:avLst>
                            <a:gd name="adj" fmla="val 16667"/>
                          </a:avLst>
                        </a:prstGeom>
                        <a:solidFill>
                          <a:srgbClr val="FFFFFF"/>
                        </a:solidFill>
                        <a:ln w="9525">
                          <a:solidFill>
                            <a:srgbClr val="000000"/>
                          </a:solidFill>
                          <a:round/>
                          <a:headEnd/>
                          <a:tailEnd/>
                        </a:ln>
                      </wps:spPr>
                      <wps:txbx>
                        <w:txbxContent>
                          <w:p w:rsidR="00A85768" w:rsidRDefault="00A85768" w:rsidP="002168CD">
                            <w:pPr>
                              <w:jc w:val="center"/>
                            </w:pPr>
                            <w:r>
                              <w:t>Driver Input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 o:spid="_x0000_s1026" style="position:absolute;margin-left:353.75pt;margin-top:72.95pt;width:102.55pt;height:41.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">
                <v:textbox>
                  <w:txbxContent>
                    <w:p w:rsidR="00A85768" w:rsidRDefault="00A85768" w:rsidP="002168CD">
                      <w:pPr>
                        <w:jc w:val="center"/>
                      </w:pPr>
                      <w:r>
                        <w:t>Driver Input</w:t>
                      </w:r>
                    </w:p>
                  </w:txbxContent>
                </v:textbox>
              </v:roundrect>
            </w:pict>
          </mc:Fallback>
        </mc:AlternateContent>
      </w:r>
      <w:r>
        <w:rPr>
          <w:noProof/>
          <w:lang w:val="en-US" w:eastAsia="en-US"/>
        </w:rPr>
        <mc:AlternateContent>
          <mc:Choice Requires="wps">
            <w:drawing>
              <wp:anchor distT="0" distB="0" distL="114300" distR="114300" simplePos="0" relativeHeight="251656192" behindDoc="0" locked="0" layoutInCell="1" allowOverlap="1">
                <wp:simplePos x="0" y="0"/>
                <wp:positionH relativeFrom="column">
                  <wp:posOffset>2999105</wp:posOffset>
                </wp:positionH>
                <wp:positionV relativeFrom="paragraph">
                  <wp:posOffset>936625</wp:posOffset>
                </wp:positionV>
                <wp:extent cx="1302385" cy="532130"/>
                <wp:effectExtent l="0" t="0" r="12065" b="20320"/>
                <wp:wrapNone/>
                <wp:docPr id="61"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2385" cy="532130"/>
                        </a:xfrm>
                        <a:prstGeom prst="roundRect">
                          <a:avLst>
                            <a:gd name="adj" fmla="val 16667"/>
                          </a:avLst>
                        </a:prstGeom>
                        <a:solidFill>
                          <a:srgbClr val="FFFFFF"/>
                        </a:solidFill>
                        <a:ln w="9525">
                          <a:solidFill>
                            <a:srgbClr val="000000"/>
                          </a:solidFill>
                          <a:round/>
                          <a:headEnd/>
                          <a:tailEnd/>
                        </a:ln>
                      </wps:spPr>
                      <wps:txbx>
                        <w:txbxContent>
                          <w:p w:rsidR="00A85768" w:rsidRDefault="00A85768" w:rsidP="002168CD">
                            <w:pPr>
                              <w:jc w:val="center"/>
                            </w:pPr>
                            <w:r>
                              <w:t xml:space="preserve">Control </w:t>
                            </w:r>
                            <w:r>
                              <w:t>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 o:spid="_x0000_s1027" style="position:absolute;margin-left:236.15pt;margin-top:73.75pt;width:102.55pt;height:41.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">
                <v:textbox>
                  <w:txbxContent>
                    <w:p w:rsidR="00A85768" w:rsidRDefault="00A85768" w:rsidP="002168CD">
                      <w:pPr>
                        <w:jc w:val="center"/>
                      </w:pPr>
                      <w:r>
                        <w:t xml:space="preserve">Control </w:t>
                      </w:r>
                      <w:r>
                        <w:t>System</w:t>
                      </w:r>
                    </w:p>
                  </w:txbxContent>
                </v:textbox>
              </v:roundrect>
            </w:pict>
          </mc:Fallback>
        </mc:AlternateContent>
      </w:r>
      <w:r>
        <w:rPr>
          <w:noProof/>
          <w:lang w:val="en-US" w:eastAsia="en-US"/>
        </w:rPr>
        <mc:AlternateContent>
          <mc:Choice Requires="wps">
            <w:drawing>
              <wp:anchor distT="0" distB="0" distL="114300" distR="114300" simplePos="0" relativeHeight="251655168" behindDoc="0" locked="0" layoutInCell="1" allowOverlap="1">
                <wp:simplePos x="0" y="0"/>
                <wp:positionH relativeFrom="column">
                  <wp:posOffset>2999740</wp:posOffset>
                </wp:positionH>
                <wp:positionV relativeFrom="paragraph">
                  <wp:posOffset>1663065</wp:posOffset>
                </wp:positionV>
                <wp:extent cx="1302385" cy="532130"/>
                <wp:effectExtent l="0" t="0" r="12065" b="20320"/>
                <wp:wrapNone/>
                <wp:docPr id="60"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2385" cy="532130"/>
                        </a:xfrm>
                        <a:prstGeom prst="roundRect">
                          <a:avLst>
                            <a:gd name="adj" fmla="val 16667"/>
                          </a:avLst>
                        </a:prstGeom>
                        <a:solidFill>
                          <a:srgbClr val="FFFFFF"/>
                        </a:solidFill>
                        <a:ln w="9525">
                          <a:solidFill>
                            <a:srgbClr val="000000"/>
                          </a:solidFill>
                          <a:round/>
                          <a:headEnd/>
                          <a:tailEnd/>
                        </a:ln>
                      </wps:spPr>
                      <wps:txbx>
                        <w:txbxContent>
                          <w:p w:rsidR="00A85768" w:rsidRDefault="00A85768" w:rsidP="002168CD">
                            <w:pPr>
                              <w:jc w:val="center"/>
                            </w:pPr>
                            <w:r>
                              <w:t xml:space="preserve">Safty </w:t>
                            </w:r>
                            <w:r>
                              <w:t>Circuit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 o:spid="_x0000_s1028" style="position:absolute;margin-left:236.2pt;margin-top:130.95pt;width:102.55pt;height:41.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">
                <v:textbox>
                  <w:txbxContent>
                    <w:p w:rsidR="00A85768" w:rsidRDefault="00A85768" w:rsidP="002168CD">
                      <w:pPr>
                        <w:jc w:val="center"/>
                      </w:pPr>
                      <w:r>
                        <w:t xml:space="preserve">Safty </w:t>
                      </w:r>
                      <w:r>
                        <w:t>Circuit</w:t>
                      </w:r>
                    </w:p>
                  </w:txbxContent>
                </v:textbox>
              </v:roundrect>
            </w:pict>
          </mc:Fallback>
        </mc:AlternateContent>
      </w:r>
      <w:r>
        <w:rPr>
          <w:noProof/>
          <w:lang w:val="en-US" w:eastAsia="en-US"/>
        </w:rPr>
        <mc:AlternateContent>
          <mc:Choice Requires="wps">
            <w:drawing>
              <wp:anchor distT="0" distB="0" distL="114300" distR="114300" simplePos="0" relativeHeight="251654144" behindDoc="0" locked="0" layoutInCell="1" allowOverlap="1">
                <wp:simplePos x="0" y="0"/>
                <wp:positionH relativeFrom="column">
                  <wp:posOffset>1416050</wp:posOffset>
                </wp:positionH>
                <wp:positionV relativeFrom="paragraph">
                  <wp:posOffset>3142615</wp:posOffset>
                </wp:positionV>
                <wp:extent cx="1302385" cy="532130"/>
                <wp:effectExtent l="0" t="0" r="12065" b="20320"/>
                <wp:wrapNone/>
                <wp:docPr id="59"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2385" cy="532130"/>
                        </a:xfrm>
                        <a:prstGeom prst="roundRect">
                          <a:avLst>
                            <a:gd name="adj" fmla="val 16667"/>
                          </a:avLst>
                        </a:prstGeom>
                        <a:solidFill>
                          <a:srgbClr val="FFFFFF"/>
                        </a:solidFill>
                        <a:ln w="9525">
                          <a:solidFill>
                            <a:srgbClr val="000000"/>
                          </a:solidFill>
                          <a:round/>
                          <a:headEnd/>
                          <a:tailEnd/>
                        </a:ln>
                      </wps:spPr>
                      <wps:txbx>
                        <w:txbxContent>
                          <w:p w:rsidR="00A85768" w:rsidRDefault="00A85768" w:rsidP="002168CD">
                            <w:pPr>
                              <w:jc w:val="center"/>
                            </w:pPr>
                            <w:r>
                              <w:t>BMS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 o:spid="_x0000_s1029" style="position:absolute;margin-left:111.5pt;margin-top:247.45pt;width:102.55pt;height:41.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">
                <v:textbox>
                  <w:txbxContent>
                    <w:p w:rsidR="00A85768" w:rsidRDefault="00A85768" w:rsidP="002168CD">
                      <w:pPr>
                        <w:jc w:val="center"/>
                      </w:pPr>
                      <w:r>
                        <w:t>BMS</w:t>
                      </w:r>
                    </w:p>
                  </w:txbxContent>
                </v:textbox>
              </v:roundrect>
            </w:pict>
          </mc:Fallback>
        </mc:AlternateContent>
      </w:r>
      <w:r>
        <w:rPr>
          <w:noProof/>
          <w:lang w:val="en-US" w:eastAsia="en-US"/>
        </w:rPr>
        <mc:AlternateContent>
          <mc:Choice Requires="wps">
            <w:drawing>
              <wp:anchor distT="0" distB="0" distL="114300" distR="114300" simplePos="0" relativeHeight="251653120" behindDoc="0" locked="0" layoutInCell="1" allowOverlap="1">
                <wp:simplePos x="0" y="0"/>
                <wp:positionH relativeFrom="column">
                  <wp:posOffset>1416050</wp:posOffset>
                </wp:positionH>
                <wp:positionV relativeFrom="paragraph">
                  <wp:posOffset>1673225</wp:posOffset>
                </wp:positionV>
                <wp:extent cx="1302385" cy="532130"/>
                <wp:effectExtent l="0" t="0" r="12065" b="20320"/>
                <wp:wrapNone/>
                <wp:docPr id="5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2385" cy="532130"/>
                        </a:xfrm>
                        <a:prstGeom prst="roundRect">
                          <a:avLst>
                            <a:gd name="adj" fmla="val 16667"/>
                          </a:avLst>
                        </a:prstGeom>
                        <a:solidFill>
                          <a:srgbClr val="FFFFFF"/>
                        </a:solidFill>
                        <a:ln w="9525">
                          <a:solidFill>
                            <a:srgbClr val="000000"/>
                          </a:solidFill>
                          <a:round/>
                          <a:headEnd/>
                          <a:tailEnd/>
                        </a:ln>
                      </wps:spPr>
                      <wps:txbx>
                        <w:txbxContent>
                          <w:p w:rsidR="00A85768" w:rsidRDefault="00A85768" w:rsidP="002168CD">
                            <w:pPr>
                              <w:jc w:val="center"/>
                            </w:pPr>
                            <w:r>
                              <w:t>AIR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 o:spid="_x0000_s1030" style="position:absolute;margin-left:111.5pt;margin-top:131.75pt;width:102.55pt;height:41.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">
                <v:textbox>
                  <w:txbxContent>
                    <w:p w:rsidR="00A85768" w:rsidRDefault="00A85768" w:rsidP="002168CD">
                      <w:pPr>
                        <w:jc w:val="center"/>
                      </w:pPr>
                      <w:r>
                        <w:t>AIR</w:t>
                      </w:r>
                    </w:p>
                  </w:txbxContent>
                </v:textbox>
              </v:roundrect>
            </w:pict>
          </mc:Fallback>
        </mc:AlternateContent>
      </w:r>
      <w:r>
        <w:rPr>
          <w:noProof/>
          <w:lang w:val="en-US" w:eastAsia="en-US"/>
        </w:rPr>
        <mc:AlternateContent>
          <mc:Choice Requires="wps">
            <w:drawing>
              <wp:anchor distT="0" distB="0" distL="114300" distR="114300" simplePos="0" relativeHeight="251652096" behindDoc="0" locked="0" layoutInCell="1" allowOverlap="1">
                <wp:simplePos x="0" y="0"/>
                <wp:positionH relativeFrom="column">
                  <wp:posOffset>1416050</wp:posOffset>
                </wp:positionH>
                <wp:positionV relativeFrom="paragraph">
                  <wp:posOffset>936625</wp:posOffset>
                </wp:positionV>
                <wp:extent cx="1302385" cy="532130"/>
                <wp:effectExtent l="0" t="0" r="12065" b="20320"/>
                <wp:wrapNone/>
                <wp:docPr id="57"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2385" cy="532130"/>
                        </a:xfrm>
                        <a:prstGeom prst="roundRect">
                          <a:avLst>
                            <a:gd name="adj" fmla="val 16667"/>
                          </a:avLst>
                        </a:prstGeom>
                        <a:solidFill>
                          <a:srgbClr val="FFFFFF"/>
                        </a:solidFill>
                        <a:ln w="9525">
                          <a:solidFill>
                            <a:srgbClr val="000000"/>
                          </a:solidFill>
                          <a:round/>
                          <a:headEnd/>
                          <a:tailEnd/>
                        </a:ln>
                      </wps:spPr>
                      <wps:txbx>
                        <w:txbxContent>
                          <w:p w:rsidR="00A85768" w:rsidRDefault="00A85768" w:rsidP="002168CD">
                            <w:pPr>
                              <w:jc w:val="center"/>
                            </w:pPr>
                            <w:r>
                              <w:t xml:space="preserve">Motor </w:t>
                            </w:r>
                            <w:r>
                              <w:t>Controller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 o:spid="_x0000_s1031" style="position:absolute;margin-left:111.5pt;margin-top:73.75pt;width:102.55pt;height:4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">
                <v:textbox>
                  <w:txbxContent>
                    <w:p w:rsidR="00A85768" w:rsidRDefault="00A85768" w:rsidP="002168CD">
                      <w:pPr>
                        <w:jc w:val="center"/>
                      </w:pPr>
                      <w:r>
                        <w:t xml:space="preserve">Motor </w:t>
                      </w:r>
                      <w:r>
                        <w:t>Controller</w:t>
                      </w:r>
                    </w:p>
                  </w:txbxContent>
                </v:textbox>
              </v:roundrect>
            </w:pict>
          </mc:Fallback>
        </mc:AlternateContent>
      </w:r>
      <w:r>
        <w:rPr>
          <w:noProof/>
          <w:lang w:val="en-US" w:eastAsia="en-US"/>
        </w:rPr>
        <mc:AlternateContent>
          <mc:Choice Requires="wps">
            <w:drawing>
              <wp:anchor distT="0" distB="0" distL="114300" distR="114300" simplePos="0" relativeHeight="251651072" behindDoc="0" locked="0" layoutInCell="1" allowOverlap="1">
                <wp:simplePos x="0" y="0"/>
                <wp:positionH relativeFrom="column">
                  <wp:posOffset>-88900</wp:posOffset>
                </wp:positionH>
                <wp:positionV relativeFrom="paragraph">
                  <wp:posOffset>926465</wp:posOffset>
                </wp:positionV>
                <wp:extent cx="1302385" cy="532130"/>
                <wp:effectExtent l="0" t="0" r="12065" b="20320"/>
                <wp:wrapNone/>
                <wp:docPr id="5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2385" cy="532130"/>
                        </a:xfrm>
                        <a:prstGeom prst="roundRect">
                          <a:avLst>
                            <a:gd name="adj" fmla="val 16667"/>
                          </a:avLst>
                        </a:prstGeom>
                        <a:solidFill>
                          <a:srgbClr val="FFFFFF"/>
                        </a:solidFill>
                        <a:ln w="9525">
                          <a:solidFill>
                            <a:srgbClr val="000000"/>
                          </a:solidFill>
                          <a:round/>
                          <a:headEnd/>
                          <a:tailEnd/>
                        </a:ln>
                      </wps:spPr>
                      <wps:txbx>
                        <w:txbxContent>
                          <w:p w:rsidR="00A85768" w:rsidRDefault="00A85768" w:rsidP="002168CD">
                            <w:pPr>
                              <w:jc w:val="center"/>
                            </w:pPr>
                            <w:r>
                              <w:t>Motor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 o:spid="_x0000_s1032" style="position:absolute;margin-left:-7pt;margin-top:72.95pt;width:102.55pt;height:41.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">
                <v:textbox>
                  <w:txbxContent>
                    <w:p w:rsidR="00A85768" w:rsidRDefault="00A85768" w:rsidP="002168CD">
                      <w:pPr>
                        <w:jc w:val="center"/>
                      </w:pPr>
                      <w:r>
                        <w:t>Motor</w:t>
                      </w:r>
                    </w:p>
                  </w:txbxContent>
                </v:textbox>
              </v:roundrect>
            </w:pict>
          </mc:Fallback>
        </mc:AlternateContent>
      </w:r>
      <w:r>
        <w:rPr>
          <w:noProof/>
          <w:lang w:val="en-US" w:eastAsia="en-US"/>
        </w:rPr>
        <mc:AlternateContent>
          <mc:Choice Requires="wps">
            <w:drawing>
              <wp:anchor distT="0" distB="0" distL="114300" distR="114300" simplePos="0" relativeHeight="251650048" behindDoc="0" locked="0" layoutInCell="1" allowOverlap="1">
                <wp:simplePos x="0" y="0"/>
                <wp:positionH relativeFrom="column">
                  <wp:posOffset>1416050</wp:posOffset>
                </wp:positionH>
                <wp:positionV relativeFrom="paragraph">
                  <wp:posOffset>2399665</wp:posOffset>
                </wp:positionV>
                <wp:extent cx="1302385" cy="532130"/>
                <wp:effectExtent l="0" t="0" r="12065" b="20320"/>
                <wp:wrapNone/>
                <wp:docPr id="5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2385" cy="532130"/>
                        </a:xfrm>
                        <a:prstGeom prst="roundRect">
                          <a:avLst>
                            <a:gd name="adj" fmla="val 16667"/>
                          </a:avLst>
                        </a:prstGeom>
                        <a:solidFill>
                          <a:srgbClr val="FFFFFF"/>
                        </a:solidFill>
                        <a:ln w="9525">
                          <a:solidFill>
                            <a:srgbClr val="000000"/>
                          </a:solidFill>
                          <a:round/>
                          <a:headEnd/>
                          <a:tailEnd/>
                        </a:ln>
                      </wps:spPr>
                      <wps:txbx>
                        <w:txbxContent>
                          <w:p w:rsidR="00A85768" w:rsidRDefault="00A85768" w:rsidP="002168CD">
                            <w:pPr>
                              <w:jc w:val="center"/>
                            </w:pPr>
                            <w:r>
                              <w:t>Accumulator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 o:spid="_x0000_s1033" style="position:absolute;margin-left:111.5pt;margin-top:188.95pt;width:102.55pt;height:41.9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">
                <v:textbox>
                  <w:txbxContent>
                    <w:p w:rsidR="00A85768" w:rsidRDefault="00A85768" w:rsidP="002168CD">
                      <w:pPr>
                        <w:jc w:val="center"/>
                      </w:pPr>
                      <w:r>
                        <w:t>Accumulator</w:t>
                      </w:r>
                    </w:p>
                  </w:txbxContent>
                </v:textbox>
              </v:roundrect>
            </w:pict>
          </mc:Fallback>
        </mc:AlternateContent>
      </w:r>
    </w:p>
    <w:p w:rsidR="00C95CE5" w:rsidRDefault="00C95CE5" w:rsidP="002168CD">
      <w:pPr>
        <w:pStyle w:val="ListParagraph1"/>
        <w:rPr>
          <w:rFonts w:eastAsia="Arial"/>
          <w:lang w:val="en-GB"/>
        </w:rPr>
      </w:pPr>
    </w:p>
    <w:p w:rsidR="002168CD" w:rsidRDefault="002168CD" w:rsidP="002168CD">
      <w:pPr>
        <w:pStyle w:val="ListParagraph1"/>
        <w:rPr>
          <w:rFonts w:eastAsia="Arial"/>
          <w:lang w:val="en-GB"/>
        </w:rPr>
      </w:pPr>
    </w:p>
    <w:p w:rsidR="002168CD" w:rsidRDefault="002168CD" w:rsidP="002168CD">
      <w:pPr>
        <w:pStyle w:val="ListParagraph1"/>
        <w:rPr>
          <w:rFonts w:eastAsia="Arial"/>
          <w:lang w:val="en-GB"/>
        </w:rPr>
      </w:pPr>
    </w:p>
    <w:p w:rsidR="002168CD" w:rsidRDefault="002168CD" w:rsidP="002168CD">
      <w:pPr>
        <w:pStyle w:val="ListParagraph1"/>
        <w:rPr>
          <w:rFonts w:eastAsia="Arial"/>
          <w:lang w:val="en-GB"/>
        </w:rPr>
      </w:pPr>
    </w:p>
    <w:p w:rsidR="002168CD" w:rsidRDefault="002168CD" w:rsidP="002168CD">
      <w:pPr>
        <w:pStyle w:val="ListParagraph1"/>
        <w:rPr>
          <w:rFonts w:eastAsia="Arial"/>
          <w:lang w:val="en-GB"/>
        </w:rPr>
      </w:pPr>
    </w:p>
    <w:p w:rsidR="002168CD" w:rsidRDefault="002168CD" w:rsidP="002168CD">
      <w:pPr>
        <w:pStyle w:val="ListParagraph1"/>
        <w:rPr>
          <w:rFonts w:eastAsia="Arial"/>
          <w:lang w:val="en-GB"/>
        </w:rPr>
      </w:pPr>
    </w:p>
    <w:p w:rsidR="002168CD" w:rsidRDefault="002168CD" w:rsidP="002168CD">
      <w:pPr>
        <w:pStyle w:val="ListParagraph1"/>
        <w:rPr>
          <w:rFonts w:eastAsia="Arial"/>
          <w:lang w:val="en-GB"/>
        </w:rPr>
      </w:pPr>
    </w:p>
    <w:p w:rsidR="002168CD" w:rsidRDefault="002168CD" w:rsidP="002168CD">
      <w:pPr>
        <w:pStyle w:val="ListParagraph1"/>
        <w:rPr>
          <w:rFonts w:eastAsia="Arial"/>
          <w:lang w:val="en-GB"/>
        </w:rPr>
      </w:pPr>
    </w:p>
    <w:p w:rsidR="002168CD" w:rsidRDefault="002168CD" w:rsidP="002168CD">
      <w:pPr>
        <w:pStyle w:val="ListParagraph1"/>
        <w:rPr>
          <w:rFonts w:eastAsia="Arial"/>
          <w:lang w:val="en-GB"/>
        </w:rPr>
      </w:pPr>
    </w:p>
    <w:p w:rsidR="001D5AB8" w:rsidRDefault="001D5AB8" w:rsidP="002168CD">
      <w:pPr>
        <w:pStyle w:val="ListParagraph1"/>
        <w:rPr>
          <w:rFonts w:eastAsia="Arial"/>
          <w:lang w:val="en-GB"/>
        </w:rPr>
      </w:pPr>
    </w:p>
    <w:p w:rsidR="001D5AB8" w:rsidRDefault="001D5AB8" w:rsidP="002168CD">
      <w:pPr>
        <w:pStyle w:val="ListParagraph1"/>
        <w:rPr>
          <w:rFonts w:eastAsia="Arial"/>
          <w:lang w:val="en-GB"/>
        </w:rPr>
      </w:pPr>
    </w:p>
    <w:p w:rsidR="001D5AB8" w:rsidRDefault="001D5AB8" w:rsidP="002168CD">
      <w:pPr>
        <w:pStyle w:val="ListParagraph1"/>
        <w:rPr>
          <w:rFonts w:eastAsia="Arial"/>
          <w:lang w:val="en-GB"/>
        </w:rPr>
      </w:pPr>
    </w:p>
    <w:p w:rsidR="001D5AB8" w:rsidRPr="002168CD" w:rsidRDefault="001D5AB8" w:rsidP="002168CD">
      <w:pPr>
        <w:pStyle w:val="ListParagraph1"/>
        <w:rPr>
          <w:rFonts w:eastAsia="Arial"/>
          <w:lang w:val="en-GB"/>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6604BA">
        <w:tc>
          <w:tcPr>
            <w:tcW w:w="4536" w:type="dxa"/>
            <w:shd w:val="clear" w:color="auto" w:fill="auto"/>
          </w:tcPr>
          <w:p w:rsidR="00C95CE5" w:rsidRDefault="00C95CE5" w:rsidP="00135B7A">
            <w:pPr>
              <w:pStyle w:val="TableContents"/>
              <w:keepNext/>
            </w:pPr>
            <w:r>
              <w:lastRenderedPageBreak/>
              <w:t>Maximum Tractive-system voltage:</w:t>
            </w:r>
          </w:p>
        </w:tc>
        <w:tc>
          <w:tcPr>
            <w:tcW w:w="4536" w:type="dxa"/>
            <w:shd w:val="clear" w:color="auto" w:fill="auto"/>
          </w:tcPr>
          <w:p w:rsidR="00C95CE5" w:rsidRDefault="00816C05" w:rsidP="00135B7A">
            <w:pPr>
              <w:pStyle w:val="TableContents"/>
              <w:keepNext/>
            </w:pPr>
            <w:r>
              <w:t>294</w:t>
            </w:r>
            <w:r w:rsidR="00C95CE5">
              <w:t>V</w:t>
            </w:r>
            <w:r w:rsidR="00C14655">
              <w:t>DC</w:t>
            </w:r>
          </w:p>
        </w:tc>
      </w:tr>
      <w:tr w:rsidR="00C95CE5" w:rsidTr="006604BA">
        <w:tc>
          <w:tcPr>
            <w:tcW w:w="4536" w:type="dxa"/>
            <w:shd w:val="clear" w:color="auto" w:fill="auto"/>
          </w:tcPr>
          <w:p w:rsidR="00C95CE5" w:rsidRDefault="00C95CE5" w:rsidP="00135B7A">
            <w:pPr>
              <w:pStyle w:val="TableContents"/>
              <w:keepNext/>
            </w:pPr>
            <w:r>
              <w:t>Nominal Tractive-system voltage:</w:t>
            </w:r>
          </w:p>
        </w:tc>
        <w:tc>
          <w:tcPr>
            <w:tcW w:w="4536" w:type="dxa"/>
            <w:shd w:val="clear" w:color="auto" w:fill="auto"/>
          </w:tcPr>
          <w:p w:rsidR="00C95CE5" w:rsidRDefault="003A276D" w:rsidP="00135B7A">
            <w:pPr>
              <w:pStyle w:val="TableContents"/>
              <w:keepNext/>
            </w:pPr>
            <w:r>
              <w:t>231</w:t>
            </w:r>
            <w:r w:rsidR="00C95CE5">
              <w:t>V</w:t>
            </w:r>
            <w:r w:rsidR="00C14655">
              <w:t>DC</w:t>
            </w:r>
          </w:p>
        </w:tc>
      </w:tr>
      <w:tr w:rsidR="00C95CE5" w:rsidTr="006604BA">
        <w:tc>
          <w:tcPr>
            <w:tcW w:w="4536" w:type="dxa"/>
            <w:shd w:val="clear" w:color="auto" w:fill="auto"/>
          </w:tcPr>
          <w:p w:rsidR="00C95CE5" w:rsidRDefault="00C95CE5" w:rsidP="00135B7A">
            <w:pPr>
              <w:pStyle w:val="TableContents"/>
              <w:keepNext/>
            </w:pPr>
            <w:r>
              <w:t>Control-system voltage:</w:t>
            </w:r>
          </w:p>
        </w:tc>
        <w:tc>
          <w:tcPr>
            <w:tcW w:w="4536" w:type="dxa"/>
            <w:shd w:val="clear" w:color="auto" w:fill="auto"/>
          </w:tcPr>
          <w:p w:rsidR="00C95CE5" w:rsidRDefault="00C95CE5" w:rsidP="00135B7A">
            <w:pPr>
              <w:pStyle w:val="TableContents"/>
              <w:keepNext/>
            </w:pPr>
            <w:r>
              <w:t>24V</w:t>
            </w:r>
            <w:r w:rsidR="00C14655">
              <w:t>DC</w:t>
            </w:r>
          </w:p>
        </w:tc>
      </w:tr>
      <w:tr w:rsidR="00C95CE5" w:rsidTr="006604BA">
        <w:tc>
          <w:tcPr>
            <w:tcW w:w="4536" w:type="dxa"/>
            <w:shd w:val="clear" w:color="auto" w:fill="auto"/>
          </w:tcPr>
          <w:p w:rsidR="00C95CE5" w:rsidRDefault="00C95CE5" w:rsidP="00135B7A">
            <w:pPr>
              <w:pStyle w:val="TableContents"/>
              <w:keepNext/>
            </w:pPr>
            <w:r>
              <w:t>Accumulator configuration:</w:t>
            </w:r>
          </w:p>
        </w:tc>
        <w:tc>
          <w:tcPr>
            <w:tcW w:w="4536" w:type="dxa"/>
            <w:shd w:val="clear" w:color="auto" w:fill="auto"/>
          </w:tcPr>
          <w:p w:rsidR="00C95CE5" w:rsidRDefault="00F66FD4" w:rsidP="00135B7A">
            <w:pPr>
              <w:pStyle w:val="TableContents"/>
              <w:keepNext/>
            </w:pPr>
            <w:r>
              <w:t>70s4</w:t>
            </w:r>
            <w:r w:rsidR="00C95CE5">
              <w:t>p</w:t>
            </w:r>
          </w:p>
        </w:tc>
      </w:tr>
      <w:tr w:rsidR="00C95CE5" w:rsidTr="006604BA">
        <w:tc>
          <w:tcPr>
            <w:tcW w:w="4536" w:type="dxa"/>
            <w:shd w:val="clear" w:color="auto" w:fill="auto"/>
          </w:tcPr>
          <w:p w:rsidR="00C95CE5" w:rsidRDefault="00C14655" w:rsidP="00135B7A">
            <w:pPr>
              <w:pStyle w:val="TableContents"/>
              <w:keepNext/>
            </w:pPr>
            <w:r>
              <w:t xml:space="preserve">Total </w:t>
            </w:r>
            <w:r w:rsidR="00C95CE5">
              <w:t>Accumulator capacity:</w:t>
            </w:r>
          </w:p>
        </w:tc>
        <w:tc>
          <w:tcPr>
            <w:tcW w:w="4536" w:type="dxa"/>
            <w:shd w:val="clear" w:color="auto" w:fill="auto"/>
          </w:tcPr>
          <w:p w:rsidR="00C95CE5" w:rsidRDefault="00F66FD4" w:rsidP="00135B7A">
            <w:pPr>
              <w:pStyle w:val="TableContents"/>
              <w:keepNext/>
            </w:pPr>
            <w:r>
              <w:t>28.2</w:t>
            </w:r>
            <w:r w:rsidR="00C95CE5">
              <w:t>Ah</w:t>
            </w:r>
            <w:r w:rsidR="00607DCC">
              <w:rPr>
                <w:lang w:val="en-US"/>
              </w:rPr>
              <w:t xml:space="preserve">6.46 </w:t>
            </w:r>
            <w:proofErr w:type="spellStart"/>
            <w:r w:rsidR="00607DCC">
              <w:rPr>
                <w:lang w:val="en-US"/>
              </w:rPr>
              <w:t>k</w:t>
            </w:r>
            <w:ins w:id="44" w:author="Justin Clark" w:date="2014-01-27T22:38:00Z">
              <w:r w:rsidR="00607DCC" w:rsidRPr="00D30A60">
                <w:rPr>
                  <w:lang w:val="en-US"/>
                </w:rPr>
                <w:t>Watt</w:t>
              </w:r>
              <w:proofErr w:type="spellEnd"/>
              <w:r w:rsidR="00607DCC" w:rsidRPr="00D30A60">
                <w:rPr>
                  <w:lang w:val="en-US"/>
                </w:rPr>
                <w:t>-hours</w:t>
              </w:r>
            </w:ins>
            <w:ins w:id="45" w:author="Justin Clark" w:date="2014-01-27T22:39:00Z">
              <w:r w:rsidR="00607DCC" w:rsidRPr="00D30A60">
                <w:rPr>
                  <w:lang w:val="en-US"/>
                </w:rPr>
                <w:t xml:space="preserve">; </w:t>
              </w:r>
            </w:ins>
            <w:r w:rsidR="00607DCC">
              <w:rPr>
                <w:lang w:val="en-US"/>
              </w:rPr>
              <w:t>29.68</w:t>
            </w:r>
            <w:ins w:id="46" w:author="Justin Clark" w:date="2014-01-27T22:38:00Z">
              <w:r w:rsidR="00607DCC" w:rsidRPr="00D30A60">
                <w:rPr>
                  <w:lang w:val="en-US"/>
                </w:rPr>
                <w:t>MJ</w:t>
              </w:r>
            </w:ins>
          </w:p>
        </w:tc>
      </w:tr>
      <w:tr w:rsidR="00C95CE5" w:rsidTr="006604BA">
        <w:tc>
          <w:tcPr>
            <w:tcW w:w="4536" w:type="dxa"/>
            <w:shd w:val="clear" w:color="auto" w:fill="auto"/>
          </w:tcPr>
          <w:p w:rsidR="00C95CE5" w:rsidRDefault="00C95CE5" w:rsidP="00135B7A">
            <w:pPr>
              <w:pStyle w:val="TableContents"/>
              <w:keepNext/>
            </w:pPr>
            <w:r>
              <w:t>Motor type:</w:t>
            </w:r>
          </w:p>
        </w:tc>
        <w:tc>
          <w:tcPr>
            <w:tcW w:w="4536" w:type="dxa"/>
            <w:shd w:val="clear" w:color="auto" w:fill="auto"/>
          </w:tcPr>
          <w:p w:rsidR="00C95CE5" w:rsidRDefault="00607DCC" w:rsidP="00FD4742">
            <w:pPr>
              <w:pStyle w:val="TableContents"/>
              <w:keepNext/>
            </w:pPr>
            <w:r>
              <w:rPr>
                <w:lang w:val="en-US"/>
              </w:rPr>
              <w:t>Permanent Magnet Brushless AC</w:t>
            </w:r>
          </w:p>
        </w:tc>
      </w:tr>
      <w:tr w:rsidR="00C95CE5" w:rsidTr="006604BA">
        <w:tc>
          <w:tcPr>
            <w:tcW w:w="4536" w:type="dxa"/>
            <w:shd w:val="clear" w:color="auto" w:fill="auto"/>
          </w:tcPr>
          <w:p w:rsidR="00C95CE5" w:rsidRDefault="00C95CE5" w:rsidP="00135B7A">
            <w:pPr>
              <w:pStyle w:val="TableContents"/>
              <w:keepNext/>
            </w:pPr>
            <w:r>
              <w:t>Number of motors:</w:t>
            </w:r>
          </w:p>
        </w:tc>
        <w:tc>
          <w:tcPr>
            <w:tcW w:w="4536" w:type="dxa"/>
            <w:shd w:val="clear" w:color="auto" w:fill="auto"/>
          </w:tcPr>
          <w:p w:rsidR="00C95CE5" w:rsidRDefault="00607DCC" w:rsidP="00135B7A">
            <w:pPr>
              <w:pStyle w:val="TableContents"/>
              <w:keepNext/>
            </w:pPr>
            <w:r>
              <w:t>One</w:t>
            </w:r>
          </w:p>
        </w:tc>
      </w:tr>
      <w:tr w:rsidR="00C95CE5" w:rsidTr="006604BA">
        <w:tc>
          <w:tcPr>
            <w:tcW w:w="4536" w:type="dxa"/>
            <w:shd w:val="clear" w:color="auto" w:fill="auto"/>
          </w:tcPr>
          <w:p w:rsidR="00C95CE5" w:rsidRPr="002F736A" w:rsidRDefault="00C95CE5" w:rsidP="00135B7A">
            <w:pPr>
              <w:pStyle w:val="TableContents"/>
              <w:keepNext/>
              <w:rPr>
                <w:lang w:val="en-US"/>
              </w:rPr>
            </w:pPr>
            <w:r w:rsidRPr="002F736A">
              <w:rPr>
                <w:lang w:val="en-US"/>
              </w:rPr>
              <w:t>Maximum combined motor power in kW</w:t>
            </w:r>
          </w:p>
        </w:tc>
        <w:tc>
          <w:tcPr>
            <w:tcW w:w="4536" w:type="dxa"/>
            <w:shd w:val="clear" w:color="auto" w:fill="auto"/>
          </w:tcPr>
          <w:p w:rsidR="00C95CE5" w:rsidRDefault="00FD4742" w:rsidP="00135B7A">
            <w:pPr>
              <w:pStyle w:val="TableContents"/>
              <w:keepNext/>
            </w:pPr>
            <w:r>
              <w:t>79kW</w:t>
            </w:r>
          </w:p>
        </w:tc>
      </w:tr>
    </w:tbl>
    <w:p w:rsidR="00C95CE5" w:rsidRDefault="00C95CE5">
      <w:pPr>
        <w:pStyle w:val="Table"/>
      </w:pPr>
      <w:bookmarkStart w:id="47" w:name="_Toc399226735"/>
      <w:r>
        <w:t xml:space="preserve">Table </w:t>
      </w:r>
      <w:r w:rsidR="008A79C5">
        <w:fldChar w:fldCharType="begin"/>
      </w:r>
      <w:r w:rsidR="00AD5018">
        <w:instrText xml:space="preserve"> STYLEREF 1 \s </w:instrText>
      </w:r>
      <w:r w:rsidR="008A79C5">
        <w:fldChar w:fldCharType="separate"/>
      </w:r>
      <w:r w:rsidR="0060186C">
        <w:rPr>
          <w:noProof/>
        </w:rPr>
        <w:t>1</w:t>
      </w:r>
      <w:r w:rsidR="008A79C5">
        <w:fldChar w:fldCharType="end"/>
      </w:r>
      <w:r w:rsidR="00AD5018">
        <w:t>.</w:t>
      </w:r>
      <w:r w:rsidR="008A79C5">
        <w:fldChar w:fldCharType="begin"/>
      </w:r>
      <w:r w:rsidR="00AD5018">
        <w:instrText xml:space="preserve"> SEQ Table \* ARABIC \s 1 </w:instrText>
      </w:r>
      <w:r w:rsidR="008A79C5">
        <w:fldChar w:fldCharType="separate"/>
      </w:r>
      <w:r w:rsidR="0060186C">
        <w:rPr>
          <w:noProof/>
        </w:rPr>
        <w:t>1</w:t>
      </w:r>
      <w:r w:rsidR="008A79C5">
        <w:fldChar w:fldCharType="end"/>
      </w:r>
      <w:r>
        <w:t xml:space="preserve"> General parameters</w:t>
      </w:r>
      <w:bookmarkEnd w:id="47"/>
    </w:p>
    <w:p w:rsidR="00C95CE5" w:rsidRDefault="00C95CE5">
      <w:pPr>
        <w:rPr>
          <w:lang w:val="en-US"/>
        </w:rPr>
      </w:pPr>
    </w:p>
    <w:p w:rsidR="00C95CE5" w:rsidRDefault="00C95CE5">
      <w:pPr>
        <w:sectPr w:rsidR="00C95CE5" w:rsidSect="00567DF0">
          <w:headerReference w:type="even" r:id="rId36"/>
          <w:headerReference w:type="default" r:id="rId37"/>
          <w:footerReference w:type="even" r:id="rId38"/>
          <w:footerReference w:type="default" r:id="rId39"/>
          <w:headerReference w:type="first" r:id="rId40"/>
          <w:footerReference w:type="first" r:id="rId41"/>
          <w:type w:val="continuous"/>
          <w:pgSz w:w="12240" w:h="15840" w:code="1"/>
          <w:pgMar w:top="1296" w:right="1296" w:bottom="1008" w:left="1296" w:header="708" w:footer="708" w:gutter="0"/>
          <w:pgNumType w:start="1"/>
          <w:cols w:space="720"/>
          <w:docGrid w:linePitch="360"/>
        </w:sectPr>
      </w:pPr>
    </w:p>
    <w:p w:rsidR="00C95CE5" w:rsidRDefault="007E2521">
      <w:pPr>
        <w:pStyle w:val="Heading1"/>
      </w:pPr>
      <w:bookmarkStart w:id="48" w:name="_Ref261212617"/>
      <w:r>
        <w:lastRenderedPageBreak/>
        <w:br w:type="page"/>
      </w:r>
      <w:bookmarkStart w:id="49" w:name="_Toc399226635"/>
      <w:r w:rsidR="00265567">
        <w:lastRenderedPageBreak/>
        <w:t>Electrical</w:t>
      </w:r>
      <w:r w:rsidR="00C95CE5">
        <w:t>Systems</w:t>
      </w:r>
      <w:bookmarkEnd w:id="48"/>
      <w:bookmarkEnd w:id="49"/>
    </w:p>
    <w:p w:rsidR="00C95CE5" w:rsidRDefault="00265567">
      <w:pPr>
        <w:pStyle w:val="Heading2"/>
        <w:rPr>
          <w:lang w:val="en-US"/>
        </w:rPr>
      </w:pPr>
      <w:bookmarkStart w:id="50" w:name="_Toc399226636"/>
      <w:r>
        <w:rPr>
          <w:lang w:val="en-US"/>
        </w:rPr>
        <w:t>Shutdown</w:t>
      </w:r>
      <w:r w:rsidR="003773B2">
        <w:rPr>
          <w:lang w:val="en-US"/>
        </w:rPr>
        <w:t xml:space="preserve"> </w:t>
      </w:r>
      <w:r w:rsidR="00C95CE5">
        <w:rPr>
          <w:lang w:val="en-US"/>
        </w:rPr>
        <w:t>Circuit</w:t>
      </w:r>
      <w:bookmarkEnd w:id="50"/>
    </w:p>
    <w:p w:rsidR="00C95CE5" w:rsidRDefault="00C95CE5">
      <w:pPr>
        <w:pStyle w:val="Heading3"/>
        <w:rPr>
          <w:lang w:val="en-US"/>
        </w:rPr>
      </w:pPr>
      <w:bookmarkStart w:id="51" w:name="_Ref399226466"/>
      <w:bookmarkStart w:id="52" w:name="_Toc399226637"/>
      <w:r>
        <w:rPr>
          <w:lang w:val="en-US"/>
        </w:rPr>
        <w:t>Description/concept</w:t>
      </w:r>
      <w:bookmarkEnd w:id="51"/>
      <w:bookmarkEnd w:id="52"/>
    </w:p>
    <w:p w:rsidR="00C95CE5" w:rsidRDefault="00607DCC">
      <w:pPr>
        <w:rPr>
          <w:lang w:val="en-US"/>
        </w:rPr>
      </w:pPr>
      <w:ins w:id="53" w:author="Keenan,Mark" w:date="2013-12-19T21:57:00Z">
        <w:r w:rsidRPr="007C5D63">
          <w:rPr>
            <w:lang w:val="en-US"/>
          </w:rPr>
          <w:t>The shutdown circuit carries the current to open or close the Accumulator Isolation Relays, providing several methods for shutting down the high voltage parts of the car in emergencies.</w:t>
        </w:r>
      </w:ins>
      <w:r w:rsidRPr="007C5D63">
        <w:rPr>
          <w:lang w:val="en-US"/>
        </w:rPr>
        <w:t xml:space="preserve"> All the emergency switches are connected in series so if one switch opens, the whole system stops. The shutdown system also examines where the fault is to alert the team what faulted.</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6604BA">
        <w:tc>
          <w:tcPr>
            <w:tcW w:w="4536" w:type="dxa"/>
            <w:shd w:val="clear" w:color="auto" w:fill="auto"/>
          </w:tcPr>
          <w:p w:rsidR="00C95CE5" w:rsidRDefault="00C95CE5" w:rsidP="00135B7A">
            <w:pPr>
              <w:pStyle w:val="TableContents"/>
              <w:keepNext/>
            </w:pPr>
            <w:r>
              <w:t>Part</w:t>
            </w:r>
          </w:p>
        </w:tc>
        <w:tc>
          <w:tcPr>
            <w:tcW w:w="4536" w:type="dxa"/>
            <w:shd w:val="clear" w:color="auto" w:fill="auto"/>
          </w:tcPr>
          <w:p w:rsidR="00C95CE5" w:rsidRDefault="00C95CE5" w:rsidP="00135B7A">
            <w:pPr>
              <w:pStyle w:val="TableContents"/>
              <w:keepNext/>
            </w:pPr>
            <w:r>
              <w:t>Function</w:t>
            </w:r>
          </w:p>
        </w:tc>
      </w:tr>
      <w:tr w:rsidR="00C95CE5" w:rsidTr="006604BA">
        <w:tc>
          <w:tcPr>
            <w:tcW w:w="4536" w:type="dxa"/>
            <w:shd w:val="clear" w:color="auto" w:fill="auto"/>
          </w:tcPr>
          <w:p w:rsidR="00C95CE5" w:rsidRPr="002F736A" w:rsidRDefault="00C95CE5" w:rsidP="00135B7A">
            <w:pPr>
              <w:pStyle w:val="TableContents"/>
              <w:keepNext/>
              <w:rPr>
                <w:lang w:val="en-US"/>
              </w:rPr>
            </w:pPr>
            <w:r w:rsidRPr="002F736A">
              <w:rPr>
                <w:lang w:val="en-US"/>
              </w:rPr>
              <w:t>Main Switch (for control and tractive-system; CSMS, TSMS)</w:t>
            </w:r>
          </w:p>
        </w:tc>
        <w:tc>
          <w:tcPr>
            <w:tcW w:w="4536" w:type="dxa"/>
            <w:shd w:val="clear" w:color="auto" w:fill="auto"/>
          </w:tcPr>
          <w:p w:rsidR="00C95CE5" w:rsidRDefault="00C95CE5" w:rsidP="00135B7A">
            <w:pPr>
              <w:pStyle w:val="TableContents"/>
              <w:keepNext/>
            </w:pPr>
            <w:r>
              <w:t>Normally open</w:t>
            </w:r>
          </w:p>
        </w:tc>
      </w:tr>
      <w:tr w:rsidR="00C95CE5" w:rsidTr="006604BA">
        <w:tc>
          <w:tcPr>
            <w:tcW w:w="4536" w:type="dxa"/>
            <w:shd w:val="clear" w:color="auto" w:fill="auto"/>
          </w:tcPr>
          <w:p w:rsidR="00C95CE5" w:rsidRPr="002F736A" w:rsidRDefault="00C95CE5" w:rsidP="00135B7A">
            <w:pPr>
              <w:pStyle w:val="TableContents"/>
              <w:keepNext/>
              <w:rPr>
                <w:lang w:val="en-US"/>
              </w:rPr>
            </w:pPr>
            <w:r w:rsidRPr="002F736A">
              <w:rPr>
                <w:lang w:val="en-US"/>
              </w:rPr>
              <w:t>Brake over travel switch (BOTS)</w:t>
            </w:r>
          </w:p>
        </w:tc>
        <w:tc>
          <w:tcPr>
            <w:tcW w:w="4536" w:type="dxa"/>
            <w:shd w:val="clear" w:color="auto" w:fill="auto"/>
          </w:tcPr>
          <w:p w:rsidR="00C95CE5" w:rsidRDefault="00C95CE5" w:rsidP="00135B7A">
            <w:pPr>
              <w:pStyle w:val="TableContents"/>
              <w:keepNext/>
            </w:pPr>
            <w:r>
              <w:t>Normally closed</w:t>
            </w:r>
          </w:p>
        </w:tc>
      </w:tr>
      <w:tr w:rsidR="00C95CE5" w:rsidTr="006604BA">
        <w:tc>
          <w:tcPr>
            <w:tcW w:w="4536" w:type="dxa"/>
            <w:shd w:val="clear" w:color="auto" w:fill="auto"/>
          </w:tcPr>
          <w:p w:rsidR="00C95CE5" w:rsidRDefault="00C95CE5" w:rsidP="00135B7A">
            <w:pPr>
              <w:pStyle w:val="TableContents"/>
              <w:keepNext/>
            </w:pPr>
            <w:r>
              <w:t>Shutdown buttons (SDB)</w:t>
            </w:r>
          </w:p>
        </w:tc>
        <w:tc>
          <w:tcPr>
            <w:tcW w:w="4536" w:type="dxa"/>
            <w:shd w:val="clear" w:color="auto" w:fill="auto"/>
          </w:tcPr>
          <w:p w:rsidR="00C95CE5" w:rsidRDefault="00C95CE5" w:rsidP="00135B7A">
            <w:pPr>
              <w:pStyle w:val="TableContents"/>
              <w:keepNext/>
            </w:pPr>
            <w:r>
              <w:t>Normally closed</w:t>
            </w:r>
          </w:p>
        </w:tc>
      </w:tr>
      <w:tr w:rsidR="00C95CE5" w:rsidTr="006604BA">
        <w:tc>
          <w:tcPr>
            <w:tcW w:w="4536" w:type="dxa"/>
            <w:shd w:val="clear" w:color="auto" w:fill="auto"/>
          </w:tcPr>
          <w:p w:rsidR="00C95CE5" w:rsidRDefault="00C95CE5" w:rsidP="00135B7A">
            <w:pPr>
              <w:pStyle w:val="TableContents"/>
              <w:keepNext/>
            </w:pPr>
            <w:r>
              <w:t>Insulation Monitoring Device (IMD)</w:t>
            </w:r>
          </w:p>
        </w:tc>
        <w:tc>
          <w:tcPr>
            <w:tcW w:w="4536" w:type="dxa"/>
            <w:shd w:val="clear" w:color="auto" w:fill="auto"/>
          </w:tcPr>
          <w:p w:rsidR="00C95CE5" w:rsidRDefault="00133303" w:rsidP="00135B7A">
            <w:pPr>
              <w:pStyle w:val="TableContents"/>
              <w:keepNext/>
            </w:pPr>
            <w:r>
              <w:t>Normally closed</w:t>
            </w:r>
          </w:p>
        </w:tc>
      </w:tr>
      <w:tr w:rsidR="00C95CE5" w:rsidTr="006604BA">
        <w:tc>
          <w:tcPr>
            <w:tcW w:w="4536" w:type="dxa"/>
            <w:shd w:val="clear" w:color="auto" w:fill="auto"/>
          </w:tcPr>
          <w:p w:rsidR="00C95CE5" w:rsidRDefault="00C95CE5" w:rsidP="00135B7A">
            <w:pPr>
              <w:pStyle w:val="TableContents"/>
              <w:keepNext/>
            </w:pPr>
            <w:r>
              <w:t>Battery Management System (BMS)</w:t>
            </w:r>
          </w:p>
        </w:tc>
        <w:tc>
          <w:tcPr>
            <w:tcW w:w="4536" w:type="dxa"/>
            <w:shd w:val="clear" w:color="auto" w:fill="auto"/>
          </w:tcPr>
          <w:p w:rsidR="00C95CE5" w:rsidRDefault="00133303" w:rsidP="00135B7A">
            <w:pPr>
              <w:pStyle w:val="TableContents"/>
              <w:keepNext/>
            </w:pPr>
            <w:r>
              <w:t>Normally closed</w:t>
            </w:r>
          </w:p>
        </w:tc>
      </w:tr>
      <w:tr w:rsidR="00C95CE5" w:rsidTr="006604BA">
        <w:tc>
          <w:tcPr>
            <w:tcW w:w="4536" w:type="dxa"/>
            <w:shd w:val="clear" w:color="auto" w:fill="auto"/>
          </w:tcPr>
          <w:p w:rsidR="00C95CE5" w:rsidRDefault="00C95CE5" w:rsidP="00135B7A">
            <w:pPr>
              <w:pStyle w:val="TableContents"/>
              <w:keepNext/>
            </w:pPr>
            <w:r>
              <w:t>Inertia Switch</w:t>
            </w:r>
          </w:p>
        </w:tc>
        <w:tc>
          <w:tcPr>
            <w:tcW w:w="4536" w:type="dxa"/>
            <w:shd w:val="clear" w:color="auto" w:fill="auto"/>
          </w:tcPr>
          <w:p w:rsidR="00C95CE5" w:rsidRDefault="00C95CE5" w:rsidP="00135B7A">
            <w:pPr>
              <w:pStyle w:val="TableContents"/>
              <w:keepNext/>
            </w:pPr>
            <w:r>
              <w:t>Normally closed</w:t>
            </w:r>
          </w:p>
        </w:tc>
      </w:tr>
      <w:tr w:rsidR="00724AD7" w:rsidRPr="00AD5018" w:rsidTr="006604BA">
        <w:tc>
          <w:tcPr>
            <w:tcW w:w="4536" w:type="dxa"/>
            <w:shd w:val="clear" w:color="auto" w:fill="auto"/>
          </w:tcPr>
          <w:p w:rsidR="00724AD7" w:rsidRDefault="00724AD7" w:rsidP="00135B7A">
            <w:pPr>
              <w:pStyle w:val="TableContents"/>
              <w:keepNext/>
            </w:pPr>
            <w:r>
              <w:t>Interlocks</w:t>
            </w:r>
          </w:p>
        </w:tc>
        <w:tc>
          <w:tcPr>
            <w:tcW w:w="4536" w:type="dxa"/>
            <w:shd w:val="clear" w:color="auto" w:fill="auto"/>
          </w:tcPr>
          <w:p w:rsidR="00724AD7" w:rsidRPr="00AD5018" w:rsidRDefault="00724AD7" w:rsidP="00135B7A">
            <w:pPr>
              <w:pStyle w:val="TableContents"/>
              <w:keepNext/>
              <w:rPr>
                <w:lang w:val="en-US"/>
              </w:rPr>
            </w:pPr>
            <w:r w:rsidRPr="00AD5018">
              <w:rPr>
                <w:lang w:val="en-US"/>
              </w:rPr>
              <w:t>Closed when circuits are connected</w:t>
            </w:r>
          </w:p>
        </w:tc>
      </w:tr>
      <w:tr w:rsidR="00133303" w:rsidRPr="00AD5018" w:rsidTr="006604BA">
        <w:tc>
          <w:tcPr>
            <w:tcW w:w="4536" w:type="dxa"/>
            <w:shd w:val="clear" w:color="auto" w:fill="auto"/>
          </w:tcPr>
          <w:p w:rsidR="00133303" w:rsidRDefault="00133303" w:rsidP="002E2005">
            <w:pPr>
              <w:pStyle w:val="TableContents"/>
            </w:pPr>
            <w:r>
              <w:t>Software system (ECU)</w:t>
            </w:r>
          </w:p>
        </w:tc>
        <w:tc>
          <w:tcPr>
            <w:tcW w:w="4536" w:type="dxa"/>
            <w:shd w:val="clear" w:color="auto" w:fill="auto"/>
          </w:tcPr>
          <w:p w:rsidR="00133303" w:rsidRDefault="00133303" w:rsidP="002E2005">
            <w:pPr>
              <w:pStyle w:val="TableContents"/>
            </w:pPr>
            <w:r>
              <w:t>Normally closed</w:t>
            </w:r>
          </w:p>
        </w:tc>
      </w:tr>
      <w:tr w:rsidR="00133303" w:rsidTr="006604BA">
        <w:tc>
          <w:tcPr>
            <w:tcW w:w="4536" w:type="dxa"/>
            <w:shd w:val="clear" w:color="auto" w:fill="auto"/>
          </w:tcPr>
          <w:p w:rsidR="00133303" w:rsidRDefault="00133303" w:rsidP="00135B7A">
            <w:pPr>
              <w:pStyle w:val="TableContents"/>
              <w:keepNext/>
            </w:pPr>
            <w:r>
              <w:t>Brake System Plausibility Device</w:t>
            </w:r>
          </w:p>
        </w:tc>
        <w:tc>
          <w:tcPr>
            <w:tcW w:w="4536" w:type="dxa"/>
            <w:shd w:val="clear" w:color="auto" w:fill="auto"/>
          </w:tcPr>
          <w:p w:rsidR="00133303" w:rsidRDefault="00133303" w:rsidP="00135B7A">
            <w:pPr>
              <w:pStyle w:val="TableContents"/>
              <w:keepNext/>
            </w:pPr>
            <w:r>
              <w:t>Normally Closed</w:t>
            </w:r>
          </w:p>
        </w:tc>
      </w:tr>
    </w:tbl>
    <w:p w:rsidR="00C95CE5" w:rsidRPr="002F736A" w:rsidRDefault="00C95CE5">
      <w:pPr>
        <w:pStyle w:val="Table"/>
        <w:rPr>
          <w:lang w:val="en-US"/>
        </w:rPr>
      </w:pPr>
      <w:bookmarkStart w:id="54" w:name="_Toc399226736"/>
      <w:proofErr w:type="gramStart"/>
      <w:r w:rsidRPr="002F736A">
        <w:rPr>
          <w:lang w:val="en-US"/>
        </w:rPr>
        <w:t xml:space="preserve">Table </w:t>
      </w:r>
      <w:r w:rsidR="008A79C5">
        <w:rPr>
          <w:lang w:val="en-US"/>
        </w:rPr>
        <w:fldChar w:fldCharType="begin"/>
      </w:r>
      <w:r w:rsidR="00AD5018">
        <w:rPr>
          <w:lang w:val="en-US"/>
        </w:rPr>
        <w:instrText xml:space="preserve"> STYLEREF 1 \s </w:instrText>
      </w:r>
      <w:r w:rsidR="008A79C5">
        <w:rPr>
          <w:lang w:val="en-US"/>
        </w:rPr>
        <w:fldChar w:fldCharType="separate"/>
      </w:r>
      <w:r w:rsidR="0060186C">
        <w:rPr>
          <w:noProof/>
          <w:lang w:val="en-US"/>
        </w:rPr>
        <w:t>2</w:t>
      </w:r>
      <w:r w:rsidR="008A79C5">
        <w:rPr>
          <w:lang w:val="en-US"/>
        </w:rPr>
        <w:fldChar w:fldCharType="end"/>
      </w:r>
      <w:r w:rsidR="00AD5018">
        <w:rPr>
          <w:lang w:val="en-US"/>
        </w:rPr>
        <w:t>.</w:t>
      </w:r>
      <w:proofErr w:type="gramEnd"/>
      <w:r w:rsidR="008A79C5">
        <w:rPr>
          <w:lang w:val="en-US"/>
        </w:rPr>
        <w:fldChar w:fldCharType="begin"/>
      </w:r>
      <w:r w:rsidR="00AD5018">
        <w:rPr>
          <w:lang w:val="en-US"/>
        </w:rPr>
        <w:instrText xml:space="preserve"> SEQ Table \* ARABIC \s 1 </w:instrText>
      </w:r>
      <w:r w:rsidR="008A79C5">
        <w:rPr>
          <w:lang w:val="en-US"/>
        </w:rPr>
        <w:fldChar w:fldCharType="separate"/>
      </w:r>
      <w:r w:rsidR="0060186C">
        <w:rPr>
          <w:noProof/>
          <w:lang w:val="en-US"/>
        </w:rPr>
        <w:t>1</w:t>
      </w:r>
      <w:r w:rsidR="008A79C5">
        <w:rPr>
          <w:lang w:val="en-US"/>
        </w:rPr>
        <w:fldChar w:fldCharType="end"/>
      </w:r>
      <w:r w:rsidRPr="002F736A">
        <w:rPr>
          <w:lang w:val="en-US"/>
        </w:rPr>
        <w:t>Listofswitchesinthe</w:t>
      </w:r>
      <w:r w:rsidR="00265567">
        <w:rPr>
          <w:rFonts w:eastAsia="Times New Roman" w:cs="Times New Roman"/>
          <w:lang w:val="en-US"/>
        </w:rPr>
        <w:t>shutdown</w:t>
      </w:r>
      <w:r w:rsidRPr="002F736A">
        <w:rPr>
          <w:lang w:val="en-US"/>
        </w:rPr>
        <w:t>circuit</w:t>
      </w:r>
      <w:bookmarkEnd w:id="54"/>
    </w:p>
    <w:p w:rsidR="004D58E6" w:rsidRPr="004D58E6" w:rsidRDefault="00C95CE5" w:rsidP="004D58E6">
      <w:pPr>
        <w:pStyle w:val="Heading3"/>
        <w:rPr>
          <w:lang w:val="en-US"/>
        </w:rPr>
      </w:pPr>
      <w:bookmarkStart w:id="55" w:name="_Toc399226638"/>
      <w:r>
        <w:rPr>
          <w:lang w:val="en-US"/>
        </w:rPr>
        <w:lastRenderedPageBreak/>
        <w:t>Wiring/additional</w:t>
      </w:r>
      <w:r w:rsidR="00AC6688">
        <w:rPr>
          <w:lang w:val="en-US"/>
        </w:rPr>
        <w:t xml:space="preserve"> </w:t>
      </w:r>
      <w:r>
        <w:rPr>
          <w:lang w:val="en-US"/>
        </w:rPr>
        <w:t>circuitry</w:t>
      </w:r>
      <w:bookmarkEnd w:id="55"/>
    </w:p>
    <w:p w:rsidR="004D58E6" w:rsidRDefault="004F37EC">
      <w:pPr>
        <w:rPr>
          <w:lang w:val="en-US"/>
        </w:rPr>
      </w:pPr>
      <w:r>
        <w:rPr>
          <w:noProof/>
          <w:lang w:val="en-US" w:eastAsia="en-US"/>
        </w:rPr>
        <w:drawing>
          <wp:inline distT="0" distB="0" distL="0" distR="0" wp14:anchorId="59A9D1DE" wp14:editId="62E5276F">
            <wp:extent cx="6127750" cy="1528445"/>
            <wp:effectExtent l="0" t="0" r="0" b="0"/>
            <wp:docPr id="8" name="Picture 1" descr="SS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L-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7750" cy="1528445"/>
                    </a:xfrm>
                    <a:prstGeom prst="rect">
                      <a:avLst/>
                    </a:prstGeom>
                    <a:noFill/>
                    <a:ln>
                      <a:noFill/>
                    </a:ln>
                  </pic:spPr>
                </pic:pic>
              </a:graphicData>
            </a:graphic>
          </wp:inline>
        </w:drawing>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434891">
        <w:tc>
          <w:tcPr>
            <w:tcW w:w="4536" w:type="dxa"/>
            <w:shd w:val="clear" w:color="auto" w:fill="auto"/>
          </w:tcPr>
          <w:p w:rsidR="00C95CE5" w:rsidRDefault="00C14655" w:rsidP="00135B7A">
            <w:pPr>
              <w:pStyle w:val="TableContents"/>
              <w:keepNext/>
            </w:pPr>
            <w:r>
              <w:t xml:space="preserve">Total </w:t>
            </w:r>
            <w:r w:rsidR="00C95CE5">
              <w:t>Number of AIRs:</w:t>
            </w:r>
          </w:p>
        </w:tc>
        <w:tc>
          <w:tcPr>
            <w:tcW w:w="4536" w:type="dxa"/>
            <w:shd w:val="clear" w:color="auto" w:fill="auto"/>
          </w:tcPr>
          <w:p w:rsidR="00C95CE5" w:rsidRDefault="004D58E6" w:rsidP="00135B7A">
            <w:pPr>
              <w:pStyle w:val="TableContents"/>
              <w:keepNext/>
            </w:pPr>
            <w:r>
              <w:t>4</w:t>
            </w:r>
          </w:p>
        </w:tc>
      </w:tr>
      <w:tr w:rsidR="00C95CE5" w:rsidTr="00434891">
        <w:tc>
          <w:tcPr>
            <w:tcW w:w="4536" w:type="dxa"/>
            <w:shd w:val="clear" w:color="auto" w:fill="auto"/>
          </w:tcPr>
          <w:p w:rsidR="00C95CE5" w:rsidRDefault="00C95CE5" w:rsidP="00135B7A">
            <w:pPr>
              <w:pStyle w:val="TableContents"/>
              <w:keepNext/>
            </w:pPr>
            <w:r>
              <w:t>Current per AIR:</w:t>
            </w:r>
          </w:p>
        </w:tc>
        <w:tc>
          <w:tcPr>
            <w:tcW w:w="4536" w:type="dxa"/>
            <w:shd w:val="clear" w:color="auto" w:fill="auto"/>
          </w:tcPr>
          <w:p w:rsidR="00C95CE5" w:rsidRDefault="004D58E6" w:rsidP="00135B7A">
            <w:pPr>
              <w:pStyle w:val="TableContents"/>
              <w:keepNext/>
            </w:pPr>
            <w:r>
              <w:t>0.250</w:t>
            </w:r>
            <w:r w:rsidR="00C95CE5">
              <w:t>A</w:t>
            </w:r>
          </w:p>
        </w:tc>
      </w:tr>
      <w:tr w:rsidR="00C95CE5" w:rsidTr="00434891">
        <w:tc>
          <w:tcPr>
            <w:tcW w:w="4536" w:type="dxa"/>
            <w:shd w:val="clear" w:color="auto" w:fill="auto"/>
          </w:tcPr>
          <w:p w:rsidR="00C95CE5" w:rsidRPr="002F736A" w:rsidRDefault="00C95CE5" w:rsidP="00135B7A">
            <w:pPr>
              <w:pStyle w:val="TableContents"/>
              <w:keepNext/>
              <w:rPr>
                <w:lang w:val="en-US"/>
              </w:rPr>
            </w:pPr>
            <w:r w:rsidRPr="002F736A">
              <w:rPr>
                <w:lang w:val="en-US"/>
              </w:rPr>
              <w:t xml:space="preserve">Additional parts consumption within the </w:t>
            </w:r>
            <w:r w:rsidR="00265567">
              <w:rPr>
                <w:lang w:val="en-US"/>
              </w:rPr>
              <w:t>shutdown</w:t>
            </w:r>
            <w:r w:rsidRPr="002F736A">
              <w:rPr>
                <w:lang w:val="en-US"/>
              </w:rPr>
              <w:t xml:space="preserve"> circuit:</w:t>
            </w:r>
          </w:p>
        </w:tc>
        <w:tc>
          <w:tcPr>
            <w:tcW w:w="4536" w:type="dxa"/>
            <w:shd w:val="clear" w:color="auto" w:fill="auto"/>
          </w:tcPr>
          <w:p w:rsidR="00C95CE5" w:rsidRDefault="004D58E6" w:rsidP="00135B7A">
            <w:pPr>
              <w:pStyle w:val="TableContents"/>
              <w:keepNext/>
            </w:pPr>
            <w:r>
              <w:t>1</w:t>
            </w:r>
            <w:r w:rsidR="00C95CE5">
              <w:t>A</w:t>
            </w:r>
          </w:p>
        </w:tc>
      </w:tr>
      <w:tr w:rsidR="00C95CE5" w:rsidTr="00434891">
        <w:tc>
          <w:tcPr>
            <w:tcW w:w="4536" w:type="dxa"/>
            <w:shd w:val="clear" w:color="auto" w:fill="auto"/>
          </w:tcPr>
          <w:p w:rsidR="00C95CE5" w:rsidRDefault="00C95CE5" w:rsidP="00135B7A">
            <w:pPr>
              <w:pStyle w:val="TableContents"/>
              <w:keepNext/>
            </w:pPr>
            <w:r>
              <w:t>Total current:</w:t>
            </w:r>
          </w:p>
        </w:tc>
        <w:tc>
          <w:tcPr>
            <w:tcW w:w="4536" w:type="dxa"/>
            <w:shd w:val="clear" w:color="auto" w:fill="auto"/>
          </w:tcPr>
          <w:p w:rsidR="00C95CE5" w:rsidRDefault="004D58E6" w:rsidP="00135B7A">
            <w:pPr>
              <w:pStyle w:val="TableContents"/>
              <w:keepNext/>
            </w:pPr>
            <w:r>
              <w:t>2</w:t>
            </w:r>
            <w:r w:rsidR="00C95CE5">
              <w:t>A</w:t>
            </w:r>
          </w:p>
        </w:tc>
      </w:tr>
      <w:tr w:rsidR="00C95CE5" w:rsidTr="00434891">
        <w:tc>
          <w:tcPr>
            <w:tcW w:w="4536" w:type="dxa"/>
            <w:shd w:val="clear" w:color="auto" w:fill="auto"/>
          </w:tcPr>
          <w:p w:rsidR="00C95CE5" w:rsidRPr="004D58E6" w:rsidRDefault="00C14655" w:rsidP="00135B7A">
            <w:pPr>
              <w:pStyle w:val="TableContents"/>
              <w:keepNext/>
              <w:rPr>
                <w:highlight w:val="yellow"/>
                <w:lang w:val="en-US"/>
              </w:rPr>
            </w:pPr>
            <w:r w:rsidRPr="004D58E6">
              <w:rPr>
                <w:highlight w:val="yellow"/>
                <w:lang w:val="en-US"/>
              </w:rPr>
              <w:t>Cross sectional area of the wiring</w:t>
            </w:r>
            <w:r w:rsidR="00063763" w:rsidRPr="004D58E6">
              <w:rPr>
                <w:highlight w:val="yellow"/>
                <w:lang w:val="en-US"/>
              </w:rPr>
              <w:t xml:space="preserve"> used</w:t>
            </w:r>
            <w:r w:rsidR="00C95CE5" w:rsidRPr="004D58E6">
              <w:rPr>
                <w:highlight w:val="yellow"/>
                <w:lang w:val="en-US"/>
              </w:rPr>
              <w:t>:</w:t>
            </w:r>
          </w:p>
        </w:tc>
        <w:tc>
          <w:tcPr>
            <w:tcW w:w="4536" w:type="dxa"/>
            <w:shd w:val="clear" w:color="auto" w:fill="auto"/>
          </w:tcPr>
          <w:p w:rsidR="00C95CE5" w:rsidRPr="004D58E6" w:rsidRDefault="00C95CE5" w:rsidP="00135B7A">
            <w:pPr>
              <w:pStyle w:val="TableContents"/>
              <w:keepNext/>
              <w:rPr>
                <w:highlight w:val="yellow"/>
              </w:rPr>
            </w:pPr>
          </w:p>
        </w:tc>
      </w:tr>
    </w:tbl>
    <w:p w:rsidR="00C95CE5" w:rsidRDefault="00C95CE5">
      <w:pPr>
        <w:pStyle w:val="Table"/>
      </w:pPr>
      <w:bookmarkStart w:id="56" w:name="_Toc399226737"/>
      <w:r>
        <w:t xml:space="preserve">Table </w:t>
      </w:r>
      <w:r w:rsidR="008A79C5">
        <w:fldChar w:fldCharType="begin"/>
      </w:r>
      <w:r w:rsidR="00AD5018">
        <w:instrText xml:space="preserve"> STYLEREF 1 \s </w:instrText>
      </w:r>
      <w:r w:rsidR="008A79C5">
        <w:fldChar w:fldCharType="separate"/>
      </w:r>
      <w:r w:rsidR="0060186C">
        <w:rPr>
          <w:noProof/>
        </w:rPr>
        <w:t>2</w:t>
      </w:r>
      <w:r w:rsidR="008A79C5">
        <w:fldChar w:fldCharType="end"/>
      </w:r>
      <w:r w:rsidR="00AD5018">
        <w:t>.</w:t>
      </w:r>
      <w:r w:rsidR="008A79C5">
        <w:fldChar w:fldCharType="begin"/>
      </w:r>
      <w:r w:rsidR="00AD5018">
        <w:instrText xml:space="preserve"> SEQ Table \* ARABIC \s 1 </w:instrText>
      </w:r>
      <w:r w:rsidR="008A79C5">
        <w:fldChar w:fldCharType="separate"/>
      </w:r>
      <w:r w:rsidR="0060186C">
        <w:rPr>
          <w:noProof/>
        </w:rPr>
        <w:t>2</w:t>
      </w:r>
      <w:r w:rsidR="008A79C5">
        <w:fldChar w:fldCharType="end"/>
      </w:r>
      <w:r>
        <w:t xml:space="preserve"> Wiring – </w:t>
      </w:r>
      <w:r w:rsidR="00265567">
        <w:t>Shutdown</w:t>
      </w:r>
      <w:r>
        <w:t xml:space="preserve"> circuit</w:t>
      </w:r>
      <w:bookmarkEnd w:id="56"/>
    </w:p>
    <w:p w:rsidR="00C95CE5" w:rsidRDefault="00C95CE5">
      <w:pPr>
        <w:pStyle w:val="Heading3"/>
        <w:rPr>
          <w:lang w:val="en-US"/>
        </w:rPr>
      </w:pPr>
      <w:bookmarkStart w:id="57" w:name="_Toc399226639"/>
      <w:r>
        <w:rPr>
          <w:lang w:val="en-US"/>
        </w:rPr>
        <w:lastRenderedPageBreak/>
        <w:t>Position</w:t>
      </w:r>
      <w:r w:rsidR="00027936">
        <w:rPr>
          <w:lang w:val="en-US"/>
        </w:rPr>
        <w:t xml:space="preserve"> </w:t>
      </w:r>
      <w:r>
        <w:rPr>
          <w:lang w:val="en-US"/>
        </w:rPr>
        <w:t>in</w:t>
      </w:r>
      <w:r w:rsidR="00027936">
        <w:rPr>
          <w:lang w:val="en-US"/>
        </w:rPr>
        <w:t xml:space="preserve"> </w:t>
      </w:r>
      <w:r>
        <w:rPr>
          <w:lang w:val="en-US"/>
        </w:rPr>
        <w:t>car</w:t>
      </w:r>
      <w:bookmarkEnd w:id="57"/>
    </w:p>
    <w:p w:rsidR="00C95CE5" w:rsidRDefault="00027936">
      <w:pPr>
        <w:rPr>
          <w:lang w:val="en-US"/>
        </w:rPr>
      </w:pPr>
      <w:r>
        <w:rPr>
          <w:noProof/>
          <w:lang w:val="en-US" w:eastAsia="en-US"/>
        </w:rPr>
        <w:drawing>
          <wp:inline distT="0" distB="0" distL="0" distR="0" wp14:anchorId="0C26BBD9" wp14:editId="4501243C">
            <wp:extent cx="5057520" cy="3416060"/>
            <wp:effectExtent l="19050" t="0" r="0" b="0"/>
            <wp:docPr id="14" name="Picture 2" descr="S:\GoogleDrive\FSAE\2015\Doc's\2015 ESF\Pictures\Car Side (E-Stops, H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GoogleDrive\FSAE\2015\Doc's\2015 ESF\Pictures\Car Side (E-Stops, HVD).PNG"/>
                    <pic:cNvPicPr>
                      <a:picLocks noChangeAspect="1" noChangeArrowheads="1"/>
                    </pic:cNvPicPr>
                  </pic:nvPicPr>
                  <pic:blipFill>
                    <a:blip r:embed="rId43"/>
                    <a:srcRect/>
                    <a:stretch>
                      <a:fillRect/>
                    </a:stretch>
                  </pic:blipFill>
                  <pic:spPr bwMode="auto">
                    <a:xfrm>
                      <a:off x="0" y="0"/>
                      <a:ext cx="5059598" cy="3417463"/>
                    </a:xfrm>
                    <a:prstGeom prst="rect">
                      <a:avLst/>
                    </a:prstGeom>
                    <a:noFill/>
                    <a:ln w="9525">
                      <a:noFill/>
                      <a:miter lim="800000"/>
                      <a:headEnd/>
                      <a:tailEnd/>
                    </a:ln>
                  </pic:spPr>
                </pic:pic>
              </a:graphicData>
            </a:graphic>
          </wp:inline>
        </w:drawing>
      </w:r>
    </w:p>
    <w:p w:rsidR="00027936" w:rsidRDefault="00027936">
      <w:pPr>
        <w:rPr>
          <w:lang w:val="en-US"/>
        </w:rPr>
      </w:pPr>
    </w:p>
    <w:p w:rsidR="00027936" w:rsidRDefault="00027936">
      <w:pPr>
        <w:rPr>
          <w:lang w:val="en-US"/>
        </w:rPr>
      </w:pPr>
      <w:r>
        <w:rPr>
          <w:noProof/>
          <w:lang w:val="en-US" w:eastAsia="en-US"/>
        </w:rPr>
        <w:drawing>
          <wp:inline distT="0" distB="0" distL="0" distR="0" wp14:anchorId="57D7F8AC" wp14:editId="136BC763">
            <wp:extent cx="5156799" cy="2815801"/>
            <wp:effectExtent l="19050" t="0" r="5751" b="0"/>
            <wp:docPr id="11" name="Picture 1" descr="S:\GoogleDrive\FSAE\2015\Doc's\2015 ESF\Pictures\Car Emergency S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GoogleDrive\FSAE\2015\Doc's\2015 ESF\Pictures\Car Emergency Stops.PNG"/>
                    <pic:cNvPicPr>
                      <a:picLocks noChangeAspect="1" noChangeArrowheads="1"/>
                    </pic:cNvPicPr>
                  </pic:nvPicPr>
                  <pic:blipFill>
                    <a:blip r:embed="rId44"/>
                    <a:srcRect/>
                    <a:stretch>
                      <a:fillRect/>
                    </a:stretch>
                  </pic:blipFill>
                  <pic:spPr bwMode="auto">
                    <a:xfrm>
                      <a:off x="0" y="0"/>
                      <a:ext cx="5158975" cy="2816989"/>
                    </a:xfrm>
                    <a:prstGeom prst="rect">
                      <a:avLst/>
                    </a:prstGeom>
                    <a:noFill/>
                    <a:ln w="9525">
                      <a:noFill/>
                      <a:miter lim="800000"/>
                      <a:headEnd/>
                      <a:tailEnd/>
                    </a:ln>
                  </pic:spPr>
                </pic:pic>
              </a:graphicData>
            </a:graphic>
          </wp:inline>
        </w:drawing>
      </w:r>
    </w:p>
    <w:p w:rsidR="00027936" w:rsidRDefault="00027936">
      <w:pPr>
        <w:rPr>
          <w:lang w:val="en-US"/>
        </w:rPr>
      </w:pPr>
    </w:p>
    <w:p w:rsidR="00C95CE5" w:rsidRDefault="00C95CE5">
      <w:pPr>
        <w:pStyle w:val="Heading2"/>
        <w:rPr>
          <w:lang w:val="en-US"/>
        </w:rPr>
      </w:pPr>
      <w:bookmarkStart w:id="58" w:name="_Toc399226640"/>
      <w:r>
        <w:rPr>
          <w:lang w:val="en-US"/>
        </w:rPr>
        <w:lastRenderedPageBreak/>
        <w:t>IMD</w:t>
      </w:r>
      <w:bookmarkEnd w:id="58"/>
    </w:p>
    <w:p w:rsidR="00C95CE5" w:rsidRDefault="00C95CE5">
      <w:pPr>
        <w:pStyle w:val="Heading3"/>
        <w:rPr>
          <w:lang w:val="en-US"/>
        </w:rPr>
      </w:pPr>
      <w:bookmarkStart w:id="59" w:name="_Toc399226641"/>
      <w:proofErr w:type="gramStart"/>
      <w:r>
        <w:rPr>
          <w:lang w:val="en-US"/>
        </w:rPr>
        <w:t>Description(</w:t>
      </w:r>
      <w:proofErr w:type="gramEnd"/>
      <w:r>
        <w:rPr>
          <w:lang w:val="en-US"/>
        </w:rPr>
        <w:t>type,</w:t>
      </w:r>
      <w:r w:rsidR="0031332D">
        <w:rPr>
          <w:lang w:val="en-US"/>
        </w:rPr>
        <w:t xml:space="preserve"> </w:t>
      </w:r>
      <w:r>
        <w:rPr>
          <w:lang w:val="en-US"/>
        </w:rPr>
        <w:t>operation</w:t>
      </w:r>
      <w:r w:rsidR="0031332D">
        <w:rPr>
          <w:lang w:val="en-US"/>
        </w:rPr>
        <w:t xml:space="preserve"> </w:t>
      </w:r>
      <w:r>
        <w:rPr>
          <w:lang w:val="en-US"/>
        </w:rPr>
        <w:t>parameters)</w:t>
      </w:r>
      <w:bookmarkEnd w:id="59"/>
    </w:p>
    <w:p w:rsidR="00FE3C5C" w:rsidDel="00DA14B5" w:rsidRDefault="00FE3C5C" w:rsidP="00FE3C5C">
      <w:pPr>
        <w:numPr>
          <w:ilvl w:val="0"/>
          <w:numId w:val="8"/>
        </w:numPr>
        <w:rPr>
          <w:del w:id="60" w:author="Keenan,Mark" w:date="2013-12-19T22:00:00Z"/>
          <w:lang w:val="en-US"/>
        </w:rPr>
      </w:pPr>
      <w:ins w:id="61" w:author="Keenan,Mark" w:date="2013-12-19T22:00:00Z">
        <w:r w:rsidRPr="00DA14B5">
          <w:rPr>
            <w:lang w:val="en-US"/>
          </w:rPr>
          <w:t>Bender A-</w:t>
        </w:r>
        <w:proofErr w:type="spellStart"/>
        <w:r w:rsidRPr="00DA14B5">
          <w:rPr>
            <w:lang w:val="en-US"/>
          </w:rPr>
          <w:t>Isometer</w:t>
        </w:r>
        <w:proofErr w:type="spellEnd"/>
        <w:r w:rsidRPr="00DA14B5">
          <w:rPr>
            <w:lang w:val="en-US"/>
          </w:rPr>
          <w:t xml:space="preserve"> IR-155-3203, Automatic Device Self-test and Continuous measurement of insulation resistance.</w:t>
        </w:r>
      </w:ins>
      <w:r>
        <w:rPr>
          <w:lang w:val="en-US"/>
        </w:rPr>
        <w:t xml:space="preserve"> The indicator is wired to the front dash. The LED is lit by a software cue from the safety system (SS) to the Dashboard Display System DDS controller warning the driver. </w:t>
      </w:r>
      <w:del w:id="62" w:author="Keenan,Mark" w:date="2013-12-19T22:00:00Z">
        <w:r w:rsidDel="00DA14B5">
          <w:rPr>
            <w:lang w:val="en-US"/>
          </w:rPr>
          <w:delText>DescribetheIMD used anduseatableforthecommonoperationparameters,likesupplyvoltage,temperature,etc.AlsodescribehowtheIMDindicatorlightiswired,etc.</w:delText>
        </w:r>
      </w:del>
    </w:p>
    <w:p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434891">
        <w:tc>
          <w:tcPr>
            <w:tcW w:w="4536" w:type="dxa"/>
            <w:shd w:val="clear" w:color="auto" w:fill="auto"/>
          </w:tcPr>
          <w:p w:rsidR="00C95CE5" w:rsidRDefault="00C95CE5" w:rsidP="00135B7A">
            <w:pPr>
              <w:pStyle w:val="TableContents"/>
              <w:keepNext/>
            </w:pPr>
            <w:r>
              <w:t>Supply voltage range:</w:t>
            </w:r>
          </w:p>
        </w:tc>
        <w:tc>
          <w:tcPr>
            <w:tcW w:w="4536" w:type="dxa"/>
            <w:shd w:val="clear" w:color="auto" w:fill="auto"/>
          </w:tcPr>
          <w:p w:rsidR="00C95CE5" w:rsidRDefault="00C95CE5" w:rsidP="00135B7A">
            <w:pPr>
              <w:pStyle w:val="TableContents"/>
              <w:keepNext/>
            </w:pPr>
            <w:r>
              <w:t>10..36V</w:t>
            </w:r>
            <w:r w:rsidR="00C14655">
              <w:t>DC</w:t>
            </w:r>
          </w:p>
        </w:tc>
      </w:tr>
      <w:tr w:rsidR="00C14655" w:rsidTr="00434891">
        <w:tc>
          <w:tcPr>
            <w:tcW w:w="4536" w:type="dxa"/>
            <w:shd w:val="clear" w:color="auto" w:fill="auto"/>
          </w:tcPr>
          <w:p w:rsidR="00C14655" w:rsidRDefault="00C14655" w:rsidP="00135B7A">
            <w:pPr>
              <w:pStyle w:val="TableContents"/>
              <w:keepNext/>
            </w:pPr>
            <w:r>
              <w:t>Supply voltage</w:t>
            </w:r>
          </w:p>
        </w:tc>
        <w:tc>
          <w:tcPr>
            <w:tcW w:w="4536" w:type="dxa"/>
            <w:shd w:val="clear" w:color="auto" w:fill="auto"/>
          </w:tcPr>
          <w:p w:rsidR="00C14655" w:rsidRDefault="00C14655" w:rsidP="00135B7A">
            <w:pPr>
              <w:pStyle w:val="TableContents"/>
              <w:keepNext/>
            </w:pPr>
            <w:r>
              <w:t>24VDC</w:t>
            </w:r>
          </w:p>
        </w:tc>
      </w:tr>
      <w:tr w:rsidR="00C95CE5" w:rsidTr="00434891">
        <w:tc>
          <w:tcPr>
            <w:tcW w:w="4536" w:type="dxa"/>
            <w:shd w:val="clear" w:color="auto" w:fill="auto"/>
          </w:tcPr>
          <w:p w:rsidR="00C95CE5" w:rsidRDefault="00C95CE5" w:rsidP="00135B7A">
            <w:pPr>
              <w:pStyle w:val="TableContents"/>
              <w:keepNext/>
            </w:pPr>
            <w:r>
              <w:t>Environmental temperature range:</w:t>
            </w:r>
          </w:p>
        </w:tc>
        <w:tc>
          <w:tcPr>
            <w:tcW w:w="4536" w:type="dxa"/>
            <w:shd w:val="clear" w:color="auto" w:fill="auto"/>
          </w:tcPr>
          <w:p w:rsidR="00C95CE5" w:rsidRDefault="00C95CE5" w:rsidP="00135B7A">
            <w:pPr>
              <w:pStyle w:val="TableContents"/>
              <w:keepNext/>
              <w:rPr>
                <w:rFonts w:eastAsia="Arial"/>
                <w:sz w:val="24"/>
                <w:szCs w:val="24"/>
              </w:rPr>
            </w:pPr>
            <w:r>
              <w:t>-40..105</w:t>
            </w:r>
            <w:r>
              <w:rPr>
                <w:rFonts w:eastAsia="Arial"/>
                <w:sz w:val="24"/>
                <w:szCs w:val="24"/>
              </w:rPr>
              <w:t>°C</w:t>
            </w:r>
          </w:p>
        </w:tc>
      </w:tr>
      <w:tr w:rsidR="00C95CE5" w:rsidRPr="002F736A" w:rsidTr="00434891">
        <w:tc>
          <w:tcPr>
            <w:tcW w:w="4536" w:type="dxa"/>
            <w:shd w:val="clear" w:color="auto" w:fill="auto"/>
          </w:tcPr>
          <w:p w:rsidR="00C95CE5" w:rsidRDefault="00C95CE5" w:rsidP="00135B7A">
            <w:pPr>
              <w:pStyle w:val="TableContents"/>
              <w:keepNext/>
            </w:pPr>
            <w:r>
              <w:t>Selftest interval:</w:t>
            </w:r>
          </w:p>
        </w:tc>
        <w:tc>
          <w:tcPr>
            <w:tcW w:w="4536" w:type="dxa"/>
            <w:shd w:val="clear" w:color="auto" w:fill="auto"/>
          </w:tcPr>
          <w:p w:rsidR="00C95CE5" w:rsidRPr="002F736A" w:rsidRDefault="00C95CE5" w:rsidP="00135B7A">
            <w:pPr>
              <w:pStyle w:val="TableContents"/>
              <w:keepNext/>
              <w:rPr>
                <w:lang w:val="en-US"/>
              </w:rPr>
            </w:pPr>
            <w:r w:rsidRPr="002F736A">
              <w:rPr>
                <w:lang w:val="en-US"/>
              </w:rPr>
              <w:t>Always at startup, then every 20 minutes</w:t>
            </w:r>
          </w:p>
        </w:tc>
      </w:tr>
      <w:tr w:rsidR="00C95CE5" w:rsidTr="00434891">
        <w:tc>
          <w:tcPr>
            <w:tcW w:w="4536" w:type="dxa"/>
            <w:shd w:val="clear" w:color="auto" w:fill="auto"/>
          </w:tcPr>
          <w:p w:rsidR="00C95CE5" w:rsidRDefault="00C95CE5" w:rsidP="00135B7A">
            <w:pPr>
              <w:pStyle w:val="TableContents"/>
              <w:keepNext/>
            </w:pPr>
            <w:r>
              <w:t>High voltage range:</w:t>
            </w:r>
          </w:p>
        </w:tc>
        <w:tc>
          <w:tcPr>
            <w:tcW w:w="4536" w:type="dxa"/>
            <w:shd w:val="clear" w:color="auto" w:fill="auto"/>
          </w:tcPr>
          <w:p w:rsidR="00C95CE5" w:rsidRDefault="00C95CE5" w:rsidP="00135B7A">
            <w:pPr>
              <w:pStyle w:val="TableContents"/>
              <w:keepNext/>
            </w:pPr>
            <w:r>
              <w:t>DC 0..1000V</w:t>
            </w:r>
          </w:p>
        </w:tc>
      </w:tr>
      <w:tr w:rsidR="00C95CE5" w:rsidRPr="00C14655" w:rsidTr="00434891">
        <w:tc>
          <w:tcPr>
            <w:tcW w:w="4536" w:type="dxa"/>
            <w:shd w:val="clear" w:color="auto" w:fill="auto"/>
          </w:tcPr>
          <w:p w:rsidR="00C95CE5" w:rsidRDefault="00C14655" w:rsidP="00135B7A">
            <w:pPr>
              <w:pStyle w:val="TableContents"/>
              <w:keepNext/>
            </w:pPr>
            <w:r>
              <w:t>Set r</w:t>
            </w:r>
            <w:r w:rsidR="00C95CE5">
              <w:t>esponse value:</w:t>
            </w:r>
          </w:p>
        </w:tc>
        <w:tc>
          <w:tcPr>
            <w:tcW w:w="4536" w:type="dxa"/>
            <w:shd w:val="clear" w:color="auto" w:fill="auto"/>
          </w:tcPr>
          <w:p w:rsidR="00C95CE5" w:rsidRPr="00C14655" w:rsidRDefault="001E1E8F" w:rsidP="00135B7A">
            <w:pPr>
              <w:pStyle w:val="TableContents"/>
              <w:keepNext/>
              <w:rPr>
                <w:rFonts w:eastAsia="Arial"/>
                <w:sz w:val="24"/>
                <w:szCs w:val="24"/>
                <w:lang w:val="en-US"/>
              </w:rPr>
            </w:pPr>
            <w:r>
              <w:rPr>
                <w:lang w:val="en-US"/>
              </w:rPr>
              <w:t>150</w:t>
            </w:r>
            <w:r w:rsidR="00C95CE5" w:rsidRPr="00C14655">
              <w:rPr>
                <w:rFonts w:eastAsia="Arial"/>
                <w:sz w:val="24"/>
                <w:szCs w:val="24"/>
                <w:lang w:val="en-US"/>
              </w:rPr>
              <w:t>kΩ (500Ω/Volt)</w:t>
            </w:r>
          </w:p>
        </w:tc>
      </w:tr>
      <w:tr w:rsidR="00C95CE5" w:rsidRPr="00C14655" w:rsidTr="00434891">
        <w:tc>
          <w:tcPr>
            <w:tcW w:w="4536" w:type="dxa"/>
            <w:shd w:val="clear" w:color="auto" w:fill="auto"/>
          </w:tcPr>
          <w:p w:rsidR="00C95CE5" w:rsidRPr="00C14655" w:rsidRDefault="00C95CE5" w:rsidP="00135B7A">
            <w:pPr>
              <w:pStyle w:val="TableContents"/>
              <w:keepNext/>
              <w:rPr>
                <w:lang w:val="en-US"/>
              </w:rPr>
            </w:pPr>
            <w:r w:rsidRPr="00C14655">
              <w:rPr>
                <w:lang w:val="en-US"/>
              </w:rPr>
              <w:t>Max. operation current:</w:t>
            </w:r>
          </w:p>
        </w:tc>
        <w:tc>
          <w:tcPr>
            <w:tcW w:w="4536" w:type="dxa"/>
            <w:shd w:val="clear" w:color="auto" w:fill="auto"/>
          </w:tcPr>
          <w:p w:rsidR="00C95CE5" w:rsidRPr="00C14655" w:rsidRDefault="00C95CE5" w:rsidP="00135B7A">
            <w:pPr>
              <w:pStyle w:val="TableContents"/>
              <w:keepNext/>
              <w:rPr>
                <w:lang w:val="en-US"/>
              </w:rPr>
            </w:pPr>
            <w:r w:rsidRPr="00C14655">
              <w:rPr>
                <w:lang w:val="en-US"/>
              </w:rPr>
              <w:t>500mA</w:t>
            </w:r>
          </w:p>
        </w:tc>
      </w:tr>
      <w:tr w:rsidR="00C95CE5" w:rsidRPr="00C14655" w:rsidTr="00434891">
        <w:tc>
          <w:tcPr>
            <w:tcW w:w="4536" w:type="dxa"/>
            <w:shd w:val="clear" w:color="auto" w:fill="auto"/>
          </w:tcPr>
          <w:p w:rsidR="00C95CE5" w:rsidRPr="002F736A" w:rsidRDefault="00C14655" w:rsidP="00135B7A">
            <w:pPr>
              <w:pStyle w:val="TableContents"/>
              <w:keepNext/>
              <w:rPr>
                <w:lang w:val="en-US"/>
              </w:rPr>
            </w:pPr>
            <w:r>
              <w:rPr>
                <w:lang w:val="en-US"/>
              </w:rPr>
              <w:t>Approximate t</w:t>
            </w:r>
            <w:r w:rsidR="00C95CE5" w:rsidRPr="002F736A">
              <w:rPr>
                <w:lang w:val="en-US"/>
              </w:rPr>
              <w:t xml:space="preserve">ime to </w:t>
            </w:r>
            <w:proofErr w:type="spellStart"/>
            <w:r w:rsidR="00C95CE5" w:rsidRPr="002F736A">
              <w:rPr>
                <w:lang w:val="en-US"/>
              </w:rPr>
              <w:t>shutdown</w:t>
            </w:r>
            <w:proofErr w:type="spellEnd"/>
            <w:r w:rsidR="00C95CE5" w:rsidRPr="002F736A">
              <w:rPr>
                <w:lang w:val="en-US"/>
              </w:rPr>
              <w:t xml:space="preserve"> at 50% of the response value:</w:t>
            </w:r>
          </w:p>
        </w:tc>
        <w:tc>
          <w:tcPr>
            <w:tcW w:w="4536" w:type="dxa"/>
            <w:shd w:val="clear" w:color="auto" w:fill="auto"/>
          </w:tcPr>
          <w:p w:rsidR="00C95CE5" w:rsidRPr="00C14655" w:rsidRDefault="00C95CE5" w:rsidP="00135B7A">
            <w:pPr>
              <w:pStyle w:val="TableContents"/>
              <w:keepNext/>
              <w:rPr>
                <w:lang w:val="en-US"/>
              </w:rPr>
            </w:pPr>
            <w:r w:rsidRPr="00C14655">
              <w:rPr>
                <w:lang w:val="en-US"/>
              </w:rPr>
              <w:t>27s</w:t>
            </w:r>
          </w:p>
        </w:tc>
      </w:tr>
    </w:tbl>
    <w:p w:rsidR="00C95CE5" w:rsidRPr="00B075B4" w:rsidRDefault="00C95CE5">
      <w:pPr>
        <w:pStyle w:val="Table"/>
        <w:rPr>
          <w:lang w:val="en-US"/>
        </w:rPr>
      </w:pPr>
      <w:bookmarkStart w:id="63" w:name="_Toc399226738"/>
      <w:proofErr w:type="gramStart"/>
      <w:r w:rsidRPr="00C14655">
        <w:rPr>
          <w:lang w:val="en-US"/>
        </w:rPr>
        <w:t xml:space="preserve">Table </w:t>
      </w:r>
      <w:r w:rsidR="008A79C5">
        <w:rPr>
          <w:lang w:val="en-US"/>
        </w:rPr>
        <w:fldChar w:fldCharType="begin"/>
      </w:r>
      <w:r w:rsidR="00AD5018">
        <w:rPr>
          <w:lang w:val="en-US"/>
        </w:rPr>
        <w:instrText xml:space="preserve"> STYLEREF 1 \s </w:instrText>
      </w:r>
      <w:r w:rsidR="008A79C5">
        <w:rPr>
          <w:lang w:val="en-US"/>
        </w:rPr>
        <w:fldChar w:fldCharType="separate"/>
      </w:r>
      <w:r w:rsidR="0060186C">
        <w:rPr>
          <w:noProof/>
          <w:lang w:val="en-US"/>
        </w:rPr>
        <w:t>2</w:t>
      </w:r>
      <w:r w:rsidR="008A79C5">
        <w:rPr>
          <w:lang w:val="en-US"/>
        </w:rPr>
        <w:fldChar w:fldCharType="end"/>
      </w:r>
      <w:r w:rsidR="00AD5018">
        <w:rPr>
          <w:lang w:val="en-US"/>
        </w:rPr>
        <w:t>.</w:t>
      </w:r>
      <w:proofErr w:type="gramEnd"/>
      <w:r w:rsidR="008A79C5">
        <w:rPr>
          <w:lang w:val="en-US"/>
        </w:rPr>
        <w:fldChar w:fldCharType="begin"/>
      </w:r>
      <w:r w:rsidR="00AD5018">
        <w:rPr>
          <w:lang w:val="en-US"/>
        </w:rPr>
        <w:instrText xml:space="preserve"> SEQ Table \* ARABIC \s 1 </w:instrText>
      </w:r>
      <w:r w:rsidR="008A79C5">
        <w:rPr>
          <w:lang w:val="en-US"/>
        </w:rPr>
        <w:fldChar w:fldCharType="separate"/>
      </w:r>
      <w:r w:rsidR="0060186C">
        <w:rPr>
          <w:noProof/>
          <w:lang w:val="en-US"/>
        </w:rPr>
        <w:t>3</w:t>
      </w:r>
      <w:r w:rsidR="008A79C5">
        <w:rPr>
          <w:lang w:val="en-US"/>
        </w:rPr>
        <w:fldChar w:fldCharType="end"/>
      </w:r>
      <w:r w:rsidRPr="00B075B4">
        <w:rPr>
          <w:lang w:val="en-US"/>
        </w:rPr>
        <w:t xml:space="preserve"> Parameters of the IMD</w:t>
      </w:r>
      <w:bookmarkEnd w:id="63"/>
    </w:p>
    <w:p w:rsidR="00C95CE5" w:rsidRDefault="00C95CE5">
      <w:pPr>
        <w:pStyle w:val="Heading3"/>
        <w:rPr>
          <w:lang w:val="en-US"/>
        </w:rPr>
      </w:pPr>
      <w:bookmarkStart w:id="64" w:name="_Toc399226642"/>
      <w:r>
        <w:rPr>
          <w:lang w:val="en-US"/>
        </w:rPr>
        <w:t>Wiring/cables/connectors/</w:t>
      </w:r>
      <w:bookmarkEnd w:id="64"/>
    </w:p>
    <w:p w:rsidR="001D5578" w:rsidRPr="001D5578" w:rsidRDefault="003149B8" w:rsidP="001D5578">
      <w:pPr>
        <w:rPr>
          <w:lang w:val="en-US"/>
        </w:rPr>
      </w:pPr>
      <w:bookmarkStart w:id="65" w:name="Figure_2_3"/>
      <w:ins w:id="66" w:author="Keenan,Mark" w:date="2013-12-19T22:03:00Z">
        <w:r>
          <w:rPr>
            <w:noProof/>
            <w:lang w:val="en-US" w:eastAsia="en-US"/>
          </w:rPr>
          <w:drawing>
            <wp:inline distT="0" distB="0" distL="0" distR="0" wp14:anchorId="28CCDFD5" wp14:editId="56B3B110">
              <wp:extent cx="6127750" cy="250444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7750" cy="2504440"/>
                      </a:xfrm>
                      <a:prstGeom prst="rect">
                        <a:avLst/>
                      </a:prstGeom>
                      <a:noFill/>
                      <a:ln>
                        <a:noFill/>
                      </a:ln>
                    </pic:spPr>
                  </pic:pic>
                </a:graphicData>
              </a:graphic>
            </wp:inline>
          </w:drawing>
        </w:r>
      </w:ins>
      <w:bookmarkEnd w:id="65"/>
    </w:p>
    <w:p w:rsidR="00C95CE5" w:rsidRDefault="00C95CE5">
      <w:pPr>
        <w:pStyle w:val="Heading3"/>
        <w:rPr>
          <w:lang w:val="en-US"/>
        </w:rPr>
      </w:pPr>
      <w:bookmarkStart w:id="67" w:name="_Toc399226643"/>
      <w:r>
        <w:rPr>
          <w:lang w:val="en-US"/>
        </w:rPr>
        <w:lastRenderedPageBreak/>
        <w:t>Position</w:t>
      </w:r>
      <w:r w:rsidR="00027936">
        <w:rPr>
          <w:lang w:val="en-US"/>
        </w:rPr>
        <w:t xml:space="preserve"> </w:t>
      </w:r>
      <w:r>
        <w:rPr>
          <w:lang w:val="en-US"/>
        </w:rPr>
        <w:t>in</w:t>
      </w:r>
      <w:r w:rsidR="00027936">
        <w:rPr>
          <w:lang w:val="en-US"/>
        </w:rPr>
        <w:t xml:space="preserve"> </w:t>
      </w:r>
      <w:r>
        <w:rPr>
          <w:lang w:val="en-US"/>
        </w:rPr>
        <w:t>car</w:t>
      </w:r>
      <w:bookmarkEnd w:id="67"/>
    </w:p>
    <w:p w:rsidR="00C95CE5" w:rsidRDefault="00C95CE5">
      <w:pPr>
        <w:rPr>
          <w:color w:val="FF0000"/>
          <w:lang w:val="en-US"/>
        </w:rPr>
      </w:pPr>
    </w:p>
    <w:p w:rsidR="00027936" w:rsidRDefault="00027936">
      <w:pPr>
        <w:rPr>
          <w:color w:val="FF0000"/>
          <w:lang w:val="en-US"/>
        </w:rPr>
      </w:pPr>
      <w:r w:rsidRPr="00027936">
        <w:rPr>
          <w:noProof/>
          <w:color w:val="FF0000"/>
          <w:lang w:val="en-US" w:eastAsia="en-US"/>
        </w:rPr>
        <w:drawing>
          <wp:inline distT="0" distB="0" distL="0" distR="0" wp14:anchorId="469CA5FA" wp14:editId="029848A2">
            <wp:extent cx="5943600" cy="4130675"/>
            <wp:effectExtent l="19050" t="0" r="0" b="0"/>
            <wp:docPr id="15" name="Picture 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6"/>
                    <a:srcRect l="26687" r="7337"/>
                    <a:stretch/>
                  </pic:blipFill>
                  <pic:spPr>
                    <a:xfrm>
                      <a:off x="0" y="0"/>
                      <a:ext cx="5943600" cy="4130675"/>
                    </a:xfrm>
                    <a:prstGeom prst="rect">
                      <a:avLst/>
                    </a:prstGeom>
                  </pic:spPr>
                </pic:pic>
              </a:graphicData>
            </a:graphic>
          </wp:inline>
        </w:drawing>
      </w:r>
    </w:p>
    <w:p w:rsidR="00027936" w:rsidRDefault="00027936">
      <w:pPr>
        <w:rPr>
          <w:color w:val="FF0000"/>
          <w:lang w:val="en-US"/>
        </w:rPr>
      </w:pPr>
    </w:p>
    <w:p w:rsidR="00027936" w:rsidRPr="00B8274D" w:rsidRDefault="00027936">
      <w:pPr>
        <w:rPr>
          <w:color w:val="FF0000"/>
          <w:lang w:val="en-US"/>
        </w:rPr>
      </w:pPr>
    </w:p>
    <w:p w:rsidR="00F948EA" w:rsidRDefault="00F948EA" w:rsidP="00F948EA">
      <w:pPr>
        <w:pStyle w:val="Heading2"/>
        <w:rPr>
          <w:lang w:val="en-US"/>
        </w:rPr>
      </w:pPr>
      <w:bookmarkStart w:id="68" w:name="_Toc399226644"/>
      <w:r>
        <w:rPr>
          <w:lang w:val="en-US"/>
        </w:rPr>
        <w:t>Inertia Switch</w:t>
      </w:r>
      <w:bookmarkEnd w:id="68"/>
    </w:p>
    <w:p w:rsidR="00F948EA" w:rsidRDefault="00F948EA" w:rsidP="00F948EA">
      <w:pPr>
        <w:pStyle w:val="Heading3"/>
        <w:rPr>
          <w:lang w:val="en-US"/>
        </w:rPr>
      </w:pPr>
      <w:bookmarkStart w:id="69" w:name="_Toc399226645"/>
      <w:proofErr w:type="gramStart"/>
      <w:r>
        <w:rPr>
          <w:lang w:val="en-US"/>
        </w:rPr>
        <w:t>Description(</w:t>
      </w:r>
      <w:proofErr w:type="gramEnd"/>
      <w:r>
        <w:rPr>
          <w:lang w:val="en-US"/>
        </w:rPr>
        <w:t>type,</w:t>
      </w:r>
      <w:r w:rsidR="00F33E1D">
        <w:rPr>
          <w:lang w:val="en-US"/>
        </w:rPr>
        <w:t xml:space="preserve"> </w:t>
      </w:r>
      <w:r>
        <w:rPr>
          <w:lang w:val="en-US"/>
        </w:rPr>
        <w:t>operation</w:t>
      </w:r>
      <w:r w:rsidR="00F33E1D">
        <w:rPr>
          <w:lang w:val="en-US"/>
        </w:rPr>
        <w:t xml:space="preserve"> </w:t>
      </w:r>
      <w:r>
        <w:rPr>
          <w:lang w:val="en-US"/>
        </w:rPr>
        <w:t>parameters)</w:t>
      </w:r>
      <w:bookmarkEnd w:id="69"/>
    </w:p>
    <w:p w:rsidR="00691DD0" w:rsidDel="007C7B14" w:rsidRDefault="00691DD0" w:rsidP="00691DD0">
      <w:pPr>
        <w:numPr>
          <w:ilvl w:val="0"/>
          <w:numId w:val="8"/>
        </w:numPr>
        <w:rPr>
          <w:ins w:id="70" w:author="Keenan,Mark" w:date="2013-12-19T22:04:00Z"/>
          <w:del w:id="71" w:author="Keenan,Mark" w:date="2013-12-19T23:14:00Z"/>
          <w:lang w:val="en-US"/>
        </w:rPr>
      </w:pPr>
      <w:ins w:id="72" w:author="Keenan,Mark" w:date="2013-12-19T22:05:00Z">
        <w:r w:rsidRPr="31DB54BC">
          <w:rPr>
            <w:lang w:val="en-US"/>
          </w:rPr>
          <w:t>The inertia switch will be normally closed and will open to shut down the tractive system in the event of a crash.</w:t>
        </w:r>
      </w:ins>
      <w:r>
        <w:rPr>
          <w:lang w:val="en-US"/>
        </w:rPr>
        <w:t xml:space="preserve"> This is hooked up in series with the other safety switches that control the AIR’s so if it went off the tractive system would become unpowered. The driver will have the ability to depress the </w:t>
      </w:r>
      <w:proofErr w:type="spellStart"/>
      <w:r>
        <w:rPr>
          <w:lang w:val="en-US"/>
        </w:rPr>
        <w:t>Sensata</w:t>
      </w:r>
      <w:proofErr w:type="spellEnd"/>
      <w:r>
        <w:rPr>
          <w:lang w:val="en-US"/>
        </w:rPr>
        <w:t xml:space="preserve"> crash sensor to reset it.  </w:t>
      </w:r>
    </w:p>
    <w:p w:rsidR="00F948EA" w:rsidRDefault="00F948EA" w:rsidP="00F948EA">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63753" w:rsidTr="00434891">
        <w:tc>
          <w:tcPr>
            <w:tcW w:w="4536" w:type="dxa"/>
            <w:shd w:val="clear" w:color="auto" w:fill="auto"/>
          </w:tcPr>
          <w:p w:rsidR="00C63753" w:rsidRDefault="00C63753" w:rsidP="00491016">
            <w:pPr>
              <w:pStyle w:val="TableContents"/>
              <w:keepNext/>
            </w:pPr>
            <w:r>
              <w:lastRenderedPageBreak/>
              <w:t>Inertia Switch type:</w:t>
            </w:r>
          </w:p>
        </w:tc>
        <w:tc>
          <w:tcPr>
            <w:tcW w:w="4536" w:type="dxa"/>
            <w:shd w:val="clear" w:color="auto" w:fill="auto"/>
          </w:tcPr>
          <w:p w:rsidR="00C63753" w:rsidRDefault="00691DD0" w:rsidP="00491016">
            <w:pPr>
              <w:pStyle w:val="TableContents"/>
              <w:keepNext/>
            </w:pPr>
            <w:r>
              <w:t xml:space="preserve">Sensata </w:t>
            </w:r>
            <w:r w:rsidR="00256234">
              <w:t xml:space="preserve">Resettable </w:t>
            </w:r>
            <w:del w:id="73" w:author="Keenan,Mark" w:date="2013-12-19T22:05:00Z">
              <w:r w:rsidDel="00DA14B5">
                <w:delText>XYZ</w:delText>
              </w:r>
            </w:del>
            <w:ins w:id="74" w:author="Keenan,Mark" w:date="2013-12-19T22:05:00Z">
              <w:r>
                <w:t>crash sensor</w:t>
              </w:r>
            </w:ins>
          </w:p>
        </w:tc>
      </w:tr>
      <w:tr w:rsidR="00F948EA" w:rsidTr="00434891">
        <w:tc>
          <w:tcPr>
            <w:tcW w:w="4536" w:type="dxa"/>
            <w:shd w:val="clear" w:color="auto" w:fill="auto"/>
          </w:tcPr>
          <w:p w:rsidR="00F948EA" w:rsidRDefault="00F948EA" w:rsidP="00491016">
            <w:pPr>
              <w:pStyle w:val="TableContents"/>
              <w:keepNext/>
            </w:pPr>
            <w:r>
              <w:t>Supply voltage range:</w:t>
            </w:r>
          </w:p>
        </w:tc>
        <w:tc>
          <w:tcPr>
            <w:tcW w:w="4536" w:type="dxa"/>
            <w:shd w:val="clear" w:color="auto" w:fill="auto"/>
          </w:tcPr>
          <w:p w:rsidR="00F948EA" w:rsidRDefault="00F948EA" w:rsidP="00491016">
            <w:pPr>
              <w:pStyle w:val="TableContents"/>
              <w:keepNext/>
            </w:pPr>
            <w:r>
              <w:t>10..36VDC</w:t>
            </w:r>
          </w:p>
        </w:tc>
      </w:tr>
      <w:tr w:rsidR="00F948EA" w:rsidTr="00434891">
        <w:tc>
          <w:tcPr>
            <w:tcW w:w="4536" w:type="dxa"/>
            <w:shd w:val="clear" w:color="auto" w:fill="auto"/>
          </w:tcPr>
          <w:p w:rsidR="00F948EA" w:rsidRDefault="00F948EA" w:rsidP="00491016">
            <w:pPr>
              <w:pStyle w:val="TableContents"/>
              <w:keepNext/>
            </w:pPr>
            <w:r>
              <w:t>Supply voltage</w:t>
            </w:r>
            <w:r w:rsidR="00C63753">
              <w:t>:</w:t>
            </w:r>
          </w:p>
        </w:tc>
        <w:tc>
          <w:tcPr>
            <w:tcW w:w="4536" w:type="dxa"/>
            <w:shd w:val="clear" w:color="auto" w:fill="auto"/>
          </w:tcPr>
          <w:p w:rsidR="00F948EA" w:rsidRDefault="00691DD0" w:rsidP="00491016">
            <w:pPr>
              <w:pStyle w:val="TableContents"/>
              <w:keepNext/>
            </w:pPr>
            <w:r>
              <w:t>24</w:t>
            </w:r>
            <w:r w:rsidR="00F948EA">
              <w:t>VDC</w:t>
            </w:r>
          </w:p>
        </w:tc>
      </w:tr>
      <w:tr w:rsidR="00F948EA" w:rsidTr="00434891">
        <w:tc>
          <w:tcPr>
            <w:tcW w:w="4536" w:type="dxa"/>
            <w:shd w:val="clear" w:color="auto" w:fill="auto"/>
          </w:tcPr>
          <w:p w:rsidR="00F948EA" w:rsidRDefault="00F948EA" w:rsidP="00491016">
            <w:pPr>
              <w:pStyle w:val="TableContents"/>
              <w:keepNext/>
            </w:pPr>
            <w:r>
              <w:t>Environmental temperature range:</w:t>
            </w:r>
          </w:p>
        </w:tc>
        <w:tc>
          <w:tcPr>
            <w:tcW w:w="4536" w:type="dxa"/>
            <w:shd w:val="clear" w:color="auto" w:fill="auto"/>
          </w:tcPr>
          <w:p w:rsidR="00F948EA" w:rsidRDefault="00F948EA" w:rsidP="00491016">
            <w:pPr>
              <w:pStyle w:val="TableContents"/>
              <w:keepNext/>
              <w:rPr>
                <w:rFonts w:eastAsia="Arial"/>
                <w:sz w:val="24"/>
                <w:szCs w:val="24"/>
              </w:rPr>
            </w:pPr>
            <w:r>
              <w:t>-40..105</w:t>
            </w:r>
            <w:r>
              <w:rPr>
                <w:rFonts w:eastAsia="Arial"/>
                <w:sz w:val="24"/>
                <w:szCs w:val="24"/>
              </w:rPr>
              <w:t>°C</w:t>
            </w:r>
          </w:p>
        </w:tc>
      </w:tr>
      <w:tr w:rsidR="00F948EA" w:rsidRPr="00C14655" w:rsidTr="00434891">
        <w:tc>
          <w:tcPr>
            <w:tcW w:w="4536" w:type="dxa"/>
            <w:shd w:val="clear" w:color="auto" w:fill="auto"/>
          </w:tcPr>
          <w:p w:rsidR="00F948EA" w:rsidRPr="00C14655" w:rsidRDefault="00F948EA" w:rsidP="00491016">
            <w:pPr>
              <w:pStyle w:val="TableContents"/>
              <w:keepNext/>
              <w:rPr>
                <w:lang w:val="en-US"/>
              </w:rPr>
            </w:pPr>
            <w:r w:rsidRPr="00C14655">
              <w:rPr>
                <w:lang w:val="en-US"/>
              </w:rPr>
              <w:t>Max. operation current:</w:t>
            </w:r>
          </w:p>
        </w:tc>
        <w:tc>
          <w:tcPr>
            <w:tcW w:w="4536" w:type="dxa"/>
            <w:shd w:val="clear" w:color="auto" w:fill="auto"/>
          </w:tcPr>
          <w:p w:rsidR="00F948EA" w:rsidRPr="00C14655" w:rsidRDefault="00691DD0" w:rsidP="00491016">
            <w:pPr>
              <w:pStyle w:val="TableContents"/>
              <w:keepNext/>
              <w:rPr>
                <w:lang w:val="en-US"/>
              </w:rPr>
            </w:pPr>
            <w:r>
              <w:rPr>
                <w:lang w:val="en-US"/>
              </w:rPr>
              <w:t>10</w:t>
            </w:r>
            <w:r w:rsidR="00F948EA" w:rsidRPr="00C14655">
              <w:rPr>
                <w:lang w:val="en-US"/>
              </w:rPr>
              <w:t>A</w:t>
            </w:r>
          </w:p>
        </w:tc>
      </w:tr>
      <w:tr w:rsidR="00F948EA" w:rsidRPr="00C14655" w:rsidTr="00434891">
        <w:tc>
          <w:tcPr>
            <w:tcW w:w="4536" w:type="dxa"/>
            <w:shd w:val="clear" w:color="auto" w:fill="auto"/>
          </w:tcPr>
          <w:p w:rsidR="00F948EA" w:rsidRPr="002F736A" w:rsidRDefault="00C63753" w:rsidP="00491016">
            <w:pPr>
              <w:pStyle w:val="TableContents"/>
              <w:keepNext/>
              <w:rPr>
                <w:lang w:val="en-US"/>
              </w:rPr>
            </w:pPr>
            <w:r>
              <w:rPr>
                <w:lang w:val="en-US"/>
              </w:rPr>
              <w:t>Trigger characteristics:</w:t>
            </w:r>
          </w:p>
        </w:tc>
        <w:tc>
          <w:tcPr>
            <w:tcW w:w="4536" w:type="dxa"/>
            <w:shd w:val="clear" w:color="auto" w:fill="auto"/>
          </w:tcPr>
          <w:p w:rsidR="00F948EA" w:rsidRPr="00C14655" w:rsidRDefault="00B22844" w:rsidP="00491016">
            <w:pPr>
              <w:pStyle w:val="TableContents"/>
              <w:keepNext/>
              <w:rPr>
                <w:lang w:val="en-US"/>
              </w:rPr>
            </w:pPr>
            <w:r>
              <w:rPr>
                <w:lang w:val="en-US"/>
              </w:rPr>
              <w:t>6g for 50ms / 11g for 15ms</w:t>
            </w:r>
          </w:p>
        </w:tc>
      </w:tr>
    </w:tbl>
    <w:p w:rsidR="00F948EA" w:rsidRPr="00F948EA" w:rsidRDefault="00F948EA" w:rsidP="00F948EA">
      <w:pPr>
        <w:pStyle w:val="Table"/>
        <w:rPr>
          <w:lang w:val="en-US"/>
        </w:rPr>
      </w:pPr>
      <w:bookmarkStart w:id="75" w:name="_Toc399226739"/>
      <w:proofErr w:type="gramStart"/>
      <w:r w:rsidRPr="00C14655">
        <w:rPr>
          <w:lang w:val="en-US"/>
        </w:rPr>
        <w:t xml:space="preserve">Table </w:t>
      </w:r>
      <w:r w:rsidR="008A79C5">
        <w:rPr>
          <w:lang w:val="en-US"/>
        </w:rPr>
        <w:fldChar w:fldCharType="begin"/>
      </w:r>
      <w:r w:rsidR="00AD5018">
        <w:rPr>
          <w:lang w:val="en-US"/>
        </w:rPr>
        <w:instrText xml:space="preserve"> STYLEREF 1 \s </w:instrText>
      </w:r>
      <w:r w:rsidR="008A79C5">
        <w:rPr>
          <w:lang w:val="en-US"/>
        </w:rPr>
        <w:fldChar w:fldCharType="separate"/>
      </w:r>
      <w:r w:rsidR="0060186C">
        <w:rPr>
          <w:noProof/>
          <w:lang w:val="en-US"/>
        </w:rPr>
        <w:t>2</w:t>
      </w:r>
      <w:r w:rsidR="008A79C5">
        <w:rPr>
          <w:lang w:val="en-US"/>
        </w:rPr>
        <w:fldChar w:fldCharType="end"/>
      </w:r>
      <w:r w:rsidR="00AD5018">
        <w:rPr>
          <w:lang w:val="en-US"/>
        </w:rPr>
        <w:t>.</w:t>
      </w:r>
      <w:proofErr w:type="gramEnd"/>
      <w:r w:rsidR="008A79C5">
        <w:rPr>
          <w:lang w:val="en-US"/>
        </w:rPr>
        <w:fldChar w:fldCharType="begin"/>
      </w:r>
      <w:r w:rsidR="00AD5018">
        <w:rPr>
          <w:lang w:val="en-US"/>
        </w:rPr>
        <w:instrText xml:space="preserve"> SEQ Table \* ARABIC \s 1 </w:instrText>
      </w:r>
      <w:r w:rsidR="008A79C5">
        <w:rPr>
          <w:lang w:val="en-US"/>
        </w:rPr>
        <w:fldChar w:fldCharType="separate"/>
      </w:r>
      <w:r w:rsidR="0060186C">
        <w:rPr>
          <w:noProof/>
          <w:lang w:val="en-US"/>
        </w:rPr>
        <w:t>4</w:t>
      </w:r>
      <w:r w:rsidR="008A79C5">
        <w:rPr>
          <w:lang w:val="en-US"/>
        </w:rPr>
        <w:fldChar w:fldCharType="end"/>
      </w:r>
      <w:r w:rsidRPr="00F948EA">
        <w:rPr>
          <w:lang w:val="en-US"/>
        </w:rPr>
        <w:t xml:space="preserve"> Parameters of the Inertia Switch</w:t>
      </w:r>
      <w:bookmarkEnd w:id="75"/>
    </w:p>
    <w:p w:rsidR="00F948EA" w:rsidRDefault="00F948EA" w:rsidP="00F948EA">
      <w:pPr>
        <w:rPr>
          <w:lang w:val="en-US"/>
        </w:rPr>
      </w:pPr>
    </w:p>
    <w:p w:rsidR="00F948EA" w:rsidRDefault="00F948EA" w:rsidP="00F948EA">
      <w:pPr>
        <w:pStyle w:val="Heading3"/>
        <w:rPr>
          <w:lang w:val="en-US"/>
        </w:rPr>
      </w:pPr>
      <w:bookmarkStart w:id="76" w:name="_Toc399226646"/>
      <w:r>
        <w:rPr>
          <w:lang w:val="en-US"/>
        </w:rPr>
        <w:t>Wiring/cables/connectors/</w:t>
      </w:r>
      <w:bookmarkEnd w:id="76"/>
    </w:p>
    <w:p w:rsidR="00256234" w:rsidDel="00FC4816" w:rsidRDefault="00256234" w:rsidP="00256234">
      <w:pPr>
        <w:rPr>
          <w:del w:id="77" w:author="Keenan,Mark" w:date="2013-12-19T23:14:00Z"/>
          <w:lang w:val="en-US"/>
        </w:rPr>
      </w:pPr>
      <w:ins w:id="78" w:author="Keenan,Mark" w:date="2013-12-19T22:06:00Z">
        <w:r>
          <w:rPr>
            <w:lang w:val="en-US"/>
          </w:rPr>
          <w:t>The crash sensor will be rigidly mounted to the frame of the car near the bottom to ensure that it receives the full force of any vibration or impact</w:t>
        </w:r>
      </w:ins>
      <w:r>
        <w:rPr>
          <w:lang w:val="en-US"/>
        </w:rPr>
        <w:t xml:space="preserve"> using a mating connector and </w:t>
      </w:r>
      <w:r w:rsidR="00B8274D">
        <w:rPr>
          <w:lang w:val="en-US"/>
        </w:rPr>
        <w:t>18</w:t>
      </w:r>
      <w:r>
        <w:rPr>
          <w:lang w:val="en-US"/>
        </w:rPr>
        <w:t xml:space="preserve"> AWG wire</w:t>
      </w:r>
      <w:r w:rsidR="00B8274D">
        <w:rPr>
          <w:lang w:val="en-US"/>
        </w:rPr>
        <w:t xml:space="preserve"> will be used for the electrical connections</w:t>
      </w:r>
      <w:r>
        <w:rPr>
          <w:lang w:val="en-US"/>
        </w:rPr>
        <w:t>.</w:t>
      </w:r>
    </w:p>
    <w:p w:rsidR="00256234" w:rsidRDefault="00256234" w:rsidP="00F948EA">
      <w:pPr>
        <w:rPr>
          <w:lang w:val="en-US"/>
        </w:rPr>
      </w:pPr>
    </w:p>
    <w:p w:rsidR="00F948EA" w:rsidRDefault="00F948EA" w:rsidP="00F948EA">
      <w:pPr>
        <w:pStyle w:val="Heading3"/>
        <w:rPr>
          <w:lang w:val="en-US"/>
        </w:rPr>
      </w:pPr>
      <w:bookmarkStart w:id="79" w:name="_Toc399226647"/>
      <w:r>
        <w:rPr>
          <w:lang w:val="en-US"/>
        </w:rPr>
        <w:t>Position</w:t>
      </w:r>
      <w:r w:rsidR="008A6293">
        <w:rPr>
          <w:lang w:val="en-US"/>
        </w:rPr>
        <w:t xml:space="preserve"> </w:t>
      </w:r>
      <w:r>
        <w:rPr>
          <w:lang w:val="en-US"/>
        </w:rPr>
        <w:t>in</w:t>
      </w:r>
      <w:r w:rsidR="008A6293">
        <w:rPr>
          <w:lang w:val="en-US"/>
        </w:rPr>
        <w:t xml:space="preserve"> </w:t>
      </w:r>
      <w:r>
        <w:rPr>
          <w:lang w:val="en-US"/>
        </w:rPr>
        <w:t>car</w:t>
      </w:r>
      <w:bookmarkEnd w:id="79"/>
    </w:p>
    <w:p w:rsidR="00F948EA" w:rsidRPr="00B8274D" w:rsidRDefault="00F948EA" w:rsidP="00F948EA">
      <w:pPr>
        <w:rPr>
          <w:color w:val="FF0000"/>
          <w:lang w:val="en-US"/>
        </w:rPr>
      </w:pPr>
    </w:p>
    <w:p w:rsidR="008A47C2" w:rsidRDefault="00C87B22" w:rsidP="00F948EA">
      <w:pPr>
        <w:rPr>
          <w:lang w:val="en-US"/>
        </w:rPr>
      </w:pPr>
      <w:r>
        <w:rPr>
          <w:noProof/>
          <w:lang w:val="en-US" w:eastAsia="en-US"/>
        </w:rPr>
        <w:drawing>
          <wp:inline distT="0" distB="0" distL="0" distR="0" wp14:anchorId="2727160A" wp14:editId="21855767">
            <wp:extent cx="4371796" cy="3028266"/>
            <wp:effectExtent l="19050" t="0" r="0" b="0"/>
            <wp:docPr id="18" name="Picture 17" descr="Inertia 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ertia Switch.jpg"/>
                    <pic:cNvPicPr/>
                  </pic:nvPicPr>
                  <pic:blipFill>
                    <a:blip r:embed="rId47"/>
                    <a:stretch>
                      <a:fillRect/>
                    </a:stretch>
                  </pic:blipFill>
                  <pic:spPr>
                    <a:xfrm>
                      <a:off x="0" y="0"/>
                      <a:ext cx="4373592" cy="3029510"/>
                    </a:xfrm>
                    <a:prstGeom prst="rect">
                      <a:avLst/>
                    </a:prstGeom>
                  </pic:spPr>
                </pic:pic>
              </a:graphicData>
            </a:graphic>
          </wp:inline>
        </w:drawing>
      </w:r>
    </w:p>
    <w:p w:rsidR="008A6293" w:rsidRDefault="008A6293" w:rsidP="00F948EA">
      <w:pPr>
        <w:rPr>
          <w:lang w:val="en-US"/>
        </w:rPr>
      </w:pPr>
    </w:p>
    <w:p w:rsidR="00265567" w:rsidRPr="00265567" w:rsidRDefault="00265567" w:rsidP="00265567">
      <w:pPr>
        <w:pStyle w:val="Heading2"/>
        <w:rPr>
          <w:lang w:val="en-US"/>
        </w:rPr>
      </w:pPr>
      <w:bookmarkStart w:id="80" w:name="_Toc399226648"/>
      <w:r w:rsidRPr="00265567">
        <w:rPr>
          <w:lang w:val="en-US"/>
        </w:rPr>
        <w:lastRenderedPageBreak/>
        <w:t>Brake Plausibility Device</w:t>
      </w:r>
      <w:bookmarkEnd w:id="80"/>
    </w:p>
    <w:p w:rsidR="00265567" w:rsidRDefault="00265567" w:rsidP="00265567">
      <w:pPr>
        <w:pStyle w:val="Heading2"/>
        <w:numPr>
          <w:ilvl w:val="2"/>
          <w:numId w:val="8"/>
        </w:numPr>
        <w:rPr>
          <w:lang w:val="en-US"/>
        </w:rPr>
      </w:pPr>
      <w:bookmarkStart w:id="81" w:name="_Toc399226649"/>
      <w:r>
        <w:rPr>
          <w:lang w:val="en-US"/>
        </w:rPr>
        <w:t>Description/additional</w:t>
      </w:r>
      <w:r w:rsidR="00F33E1D">
        <w:rPr>
          <w:lang w:val="en-US"/>
        </w:rPr>
        <w:t xml:space="preserve"> </w:t>
      </w:r>
      <w:r>
        <w:rPr>
          <w:lang w:val="en-US"/>
        </w:rPr>
        <w:t>circuitry</w:t>
      </w:r>
      <w:bookmarkEnd w:id="81"/>
    </w:p>
    <w:p w:rsidR="00D32B18" w:rsidRDefault="00D32B18" w:rsidP="00D32B18">
      <w:ins w:id="82" w:author="Keenan,Mark" w:date="2013-12-19T22:07:00Z">
        <w:r>
          <w:rPr>
            <w:lang w:val="en-US"/>
          </w:rPr>
          <w:t>The purpose of the bra</w:t>
        </w:r>
        <w:r w:rsidRPr="005315EC">
          <w:rPr>
            <w:lang w:val="en-US"/>
          </w:rPr>
          <w:t>k</w:t>
        </w:r>
        <w:r>
          <w:rPr>
            <w:lang w:val="en-US"/>
          </w:rPr>
          <w:t>e</w:t>
        </w:r>
        <w:r w:rsidRPr="005315EC">
          <w:rPr>
            <w:lang w:val="en-US"/>
          </w:rPr>
          <w:t xml:space="preserve"> plausibility system is to ensure that the brake pedal does not pass a certain threshold if the </w:t>
        </w:r>
        <w:r>
          <w:rPr>
            <w:lang w:val="en-US"/>
          </w:rPr>
          <w:t xml:space="preserve">motors are being driven. It will work by </w:t>
        </w:r>
        <w:proofErr w:type="spellStart"/>
        <w:r>
          <w:rPr>
            <w:lang w:val="en-US"/>
          </w:rPr>
          <w:t>usinga</w:t>
        </w:r>
        <w:proofErr w:type="spellEnd"/>
        <w:r>
          <w:rPr>
            <w:lang w:val="en-US"/>
          </w:rPr>
          <w:t xml:space="preserve"> potentiometer on the brake pedal to measure braking and a current sensor on the connection between the accumulator and motor controllers to measure the current</w:t>
        </w:r>
        <w:r w:rsidRPr="005315EC">
          <w:rPr>
            <w:lang w:val="en-US"/>
          </w:rPr>
          <w:t>.</w:t>
        </w:r>
        <w:r>
          <w:rPr>
            <w:lang w:val="en-US"/>
          </w:rPr>
          <w:t xml:space="preserve"> These measured values will be compared to pre-calculated constant threshold values supplied from adjustable voltage regulators.</w:t>
        </w:r>
      </w:ins>
      <w:r>
        <w:rPr>
          <w:lang w:val="en-US"/>
        </w:rPr>
        <w:t xml:space="preserve"> The current set point is at 16.6</w:t>
      </w:r>
      <w:r w:rsidRPr="00D6582C">
        <w:rPr>
          <w:lang w:val="en-US"/>
        </w:rPr>
        <w:t xml:space="preserve">A.  </w:t>
      </w:r>
    </w:p>
    <w:p w:rsidR="00265567" w:rsidRDefault="00265567" w:rsidP="00265567">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265567" w:rsidTr="008A3538">
        <w:tc>
          <w:tcPr>
            <w:tcW w:w="4536" w:type="dxa"/>
            <w:shd w:val="clear" w:color="auto" w:fill="auto"/>
          </w:tcPr>
          <w:p w:rsidR="00265567" w:rsidRPr="000356F0" w:rsidRDefault="00265567" w:rsidP="00491016">
            <w:pPr>
              <w:pStyle w:val="TableContents"/>
              <w:keepNext/>
              <w:rPr>
                <w:lang w:val="en-US"/>
              </w:rPr>
            </w:pPr>
            <w:r>
              <w:rPr>
                <w:lang w:val="en-US"/>
              </w:rPr>
              <w:t>Brake sensor used:</w:t>
            </w:r>
          </w:p>
        </w:tc>
        <w:tc>
          <w:tcPr>
            <w:tcW w:w="4536" w:type="dxa"/>
            <w:shd w:val="clear" w:color="auto" w:fill="auto"/>
          </w:tcPr>
          <w:p w:rsidR="00265567" w:rsidRDefault="00B8274D" w:rsidP="00491016">
            <w:pPr>
              <w:pStyle w:val="TableContents"/>
              <w:keepNext/>
            </w:pPr>
            <w:r w:rsidRPr="00B8274D">
              <w:t>TD1000WWG070003D002P90</w:t>
            </w:r>
          </w:p>
        </w:tc>
      </w:tr>
      <w:tr w:rsidR="00265567" w:rsidTr="008A3538">
        <w:tc>
          <w:tcPr>
            <w:tcW w:w="4536" w:type="dxa"/>
            <w:shd w:val="clear" w:color="auto" w:fill="auto"/>
          </w:tcPr>
          <w:p w:rsidR="00265567" w:rsidRDefault="00954234" w:rsidP="00491016">
            <w:pPr>
              <w:pStyle w:val="TableContents"/>
              <w:keepNext/>
            </w:pPr>
            <w:r>
              <w:t>Current Sensor used:</w:t>
            </w:r>
          </w:p>
        </w:tc>
        <w:tc>
          <w:tcPr>
            <w:tcW w:w="4536" w:type="dxa"/>
            <w:shd w:val="clear" w:color="auto" w:fill="auto"/>
          </w:tcPr>
          <w:p w:rsidR="00265567" w:rsidRDefault="00954234" w:rsidP="00491016">
            <w:pPr>
              <w:pStyle w:val="TableContents"/>
              <w:keepNext/>
            </w:pPr>
            <w:r w:rsidRPr="00954234">
              <w:t>MLX91205</w:t>
            </w:r>
          </w:p>
        </w:tc>
      </w:tr>
      <w:tr w:rsidR="00265567" w:rsidTr="008A3538">
        <w:tc>
          <w:tcPr>
            <w:tcW w:w="4536" w:type="dxa"/>
            <w:shd w:val="clear" w:color="auto" w:fill="auto"/>
          </w:tcPr>
          <w:p w:rsidR="00265567" w:rsidRDefault="00265567" w:rsidP="00491016">
            <w:pPr>
              <w:pStyle w:val="TableContents"/>
              <w:keepNext/>
            </w:pPr>
            <w:r>
              <w:t>Supply voltages:</w:t>
            </w:r>
          </w:p>
        </w:tc>
        <w:tc>
          <w:tcPr>
            <w:tcW w:w="4536" w:type="dxa"/>
            <w:shd w:val="clear" w:color="auto" w:fill="auto"/>
          </w:tcPr>
          <w:p w:rsidR="00265567" w:rsidRDefault="00265567" w:rsidP="00491016">
            <w:pPr>
              <w:pStyle w:val="TableContents"/>
              <w:keepNext/>
            </w:pPr>
            <w:r>
              <w:t>5V</w:t>
            </w:r>
          </w:p>
        </w:tc>
      </w:tr>
      <w:tr w:rsidR="00265567" w:rsidTr="008A3538">
        <w:tc>
          <w:tcPr>
            <w:tcW w:w="4536" w:type="dxa"/>
            <w:shd w:val="clear" w:color="auto" w:fill="auto"/>
          </w:tcPr>
          <w:p w:rsidR="00265567" w:rsidRDefault="00265567" w:rsidP="00491016">
            <w:pPr>
              <w:pStyle w:val="TableContents"/>
              <w:keepNext/>
            </w:pPr>
            <w:r>
              <w:t>Maximum supply currents:</w:t>
            </w:r>
          </w:p>
        </w:tc>
        <w:tc>
          <w:tcPr>
            <w:tcW w:w="4536" w:type="dxa"/>
            <w:shd w:val="clear" w:color="auto" w:fill="auto"/>
          </w:tcPr>
          <w:p w:rsidR="00265567" w:rsidRDefault="00B8274D" w:rsidP="00491016">
            <w:pPr>
              <w:pStyle w:val="TableContents"/>
              <w:keepNext/>
            </w:pPr>
            <w:r>
              <w:t>5</w:t>
            </w:r>
            <w:r w:rsidR="00265567">
              <w:t>mA</w:t>
            </w:r>
            <w:r w:rsidR="00954234">
              <w:t xml:space="preserve"> and 11mA</w:t>
            </w:r>
          </w:p>
        </w:tc>
      </w:tr>
      <w:tr w:rsidR="00265567" w:rsidTr="008A3538">
        <w:tc>
          <w:tcPr>
            <w:tcW w:w="4536" w:type="dxa"/>
            <w:shd w:val="clear" w:color="auto" w:fill="auto"/>
          </w:tcPr>
          <w:p w:rsidR="00265567" w:rsidRDefault="00265567" w:rsidP="00491016">
            <w:pPr>
              <w:pStyle w:val="TableContents"/>
              <w:keepNext/>
            </w:pPr>
            <w:r>
              <w:t>Operating temperature:</w:t>
            </w:r>
          </w:p>
        </w:tc>
        <w:tc>
          <w:tcPr>
            <w:tcW w:w="4536" w:type="dxa"/>
            <w:shd w:val="clear" w:color="auto" w:fill="auto"/>
          </w:tcPr>
          <w:p w:rsidR="00265567" w:rsidRDefault="00B8274D" w:rsidP="00491016">
            <w:pPr>
              <w:pStyle w:val="TableContents"/>
              <w:keepNext/>
              <w:rPr>
                <w:rFonts w:eastAsia="Arial"/>
                <w:sz w:val="24"/>
                <w:szCs w:val="24"/>
              </w:rPr>
            </w:pPr>
            <w:r>
              <w:t>-40..10</w:t>
            </w:r>
            <w:r w:rsidR="00265567">
              <w:t xml:space="preserve">0 </w:t>
            </w:r>
            <w:r w:rsidR="00265567">
              <w:rPr>
                <w:rFonts w:eastAsia="Arial"/>
                <w:sz w:val="24"/>
                <w:szCs w:val="24"/>
              </w:rPr>
              <w:t>°C</w:t>
            </w:r>
          </w:p>
        </w:tc>
      </w:tr>
      <w:tr w:rsidR="00265567" w:rsidTr="008A3538">
        <w:tc>
          <w:tcPr>
            <w:tcW w:w="4536" w:type="dxa"/>
            <w:shd w:val="clear" w:color="auto" w:fill="auto"/>
          </w:tcPr>
          <w:p w:rsidR="00265567" w:rsidRDefault="00265567" w:rsidP="00491016">
            <w:pPr>
              <w:pStyle w:val="TableContents"/>
              <w:keepNext/>
            </w:pPr>
            <w:r>
              <w:t>Output used to control AIRs:</w:t>
            </w:r>
          </w:p>
        </w:tc>
        <w:tc>
          <w:tcPr>
            <w:tcW w:w="4536" w:type="dxa"/>
            <w:shd w:val="clear" w:color="auto" w:fill="auto"/>
          </w:tcPr>
          <w:p w:rsidR="00265567" w:rsidRDefault="00954234" w:rsidP="00491016">
            <w:pPr>
              <w:pStyle w:val="TableContents"/>
              <w:keepNext/>
            </w:pPr>
            <w:r>
              <w:t>Open a relay</w:t>
            </w:r>
          </w:p>
        </w:tc>
      </w:tr>
    </w:tbl>
    <w:p w:rsidR="00265567" w:rsidRDefault="00265567" w:rsidP="00265567">
      <w:pPr>
        <w:pStyle w:val="Table"/>
      </w:pPr>
      <w:bookmarkStart w:id="83" w:name="_Toc399226740"/>
      <w:r>
        <w:t xml:space="preserve">Table </w:t>
      </w:r>
      <w:r w:rsidR="008A79C5">
        <w:fldChar w:fldCharType="begin"/>
      </w:r>
      <w:r>
        <w:instrText xml:space="preserve"> STYLEREF 1 \s </w:instrText>
      </w:r>
      <w:r w:rsidR="008A79C5">
        <w:fldChar w:fldCharType="separate"/>
      </w:r>
      <w:r w:rsidR="0060186C">
        <w:rPr>
          <w:noProof/>
        </w:rPr>
        <w:t>2</w:t>
      </w:r>
      <w:r w:rsidR="008A79C5">
        <w:fldChar w:fldCharType="end"/>
      </w:r>
      <w:r>
        <w:t>.</w:t>
      </w:r>
      <w:r w:rsidR="008A79C5">
        <w:fldChar w:fldCharType="begin"/>
      </w:r>
      <w:r>
        <w:instrText xml:space="preserve"> SEQ Table \* ARABIC \s 1 </w:instrText>
      </w:r>
      <w:r w:rsidR="008A79C5">
        <w:fldChar w:fldCharType="separate"/>
      </w:r>
      <w:r w:rsidR="0060186C">
        <w:rPr>
          <w:noProof/>
        </w:rPr>
        <w:t>5</w:t>
      </w:r>
      <w:r w:rsidR="008A79C5">
        <w:fldChar w:fldCharType="end"/>
      </w:r>
      <w:bookmarkEnd w:id="83"/>
      <w:r w:rsidR="00954234">
        <w:t>Torque encoder data</w:t>
      </w:r>
    </w:p>
    <w:p w:rsidR="00265567" w:rsidRDefault="00265567" w:rsidP="00265567">
      <w:pPr>
        <w:pStyle w:val="Heading2"/>
        <w:numPr>
          <w:ilvl w:val="2"/>
          <w:numId w:val="8"/>
        </w:numPr>
        <w:rPr>
          <w:lang w:val="en-US"/>
        </w:rPr>
      </w:pPr>
      <w:bookmarkStart w:id="84" w:name="_Toc399226650"/>
      <w:r>
        <w:rPr>
          <w:lang w:val="en-US"/>
        </w:rPr>
        <w:t>Wiring</w:t>
      </w:r>
      <w:bookmarkEnd w:id="84"/>
    </w:p>
    <w:p w:rsidR="00361BB7" w:rsidRDefault="00361BB7" w:rsidP="00361BB7">
      <w:pPr>
        <w:rPr>
          <w:lang w:val="en-US"/>
        </w:rPr>
      </w:pPr>
      <w:bookmarkStart w:id="85" w:name="_Toc399226651"/>
      <w:ins w:id="86" w:author="Keenan,Mark" w:date="2013-12-19T22:08:00Z">
        <w:r>
          <w:rPr>
            <w:lang w:val="en-US"/>
          </w:rPr>
          <w:t xml:space="preserve">The brake plausibility system takes a </w:t>
        </w:r>
      </w:ins>
      <w:r>
        <w:rPr>
          <w:lang w:val="en-US"/>
        </w:rPr>
        <w:t>9</w:t>
      </w:r>
      <w:ins w:id="87" w:author="Owner" w:date="2014-04-14T20:14:00Z">
        <w:r>
          <w:rPr>
            <w:lang w:val="en-US"/>
          </w:rPr>
          <w:t>V</w:t>
        </w:r>
      </w:ins>
      <w:ins w:id="88" w:author="Keenan,Mark" w:date="2013-12-19T22:08:00Z">
        <w:del w:id="89" w:author="Owner" w:date="2014-04-14T20:14:00Z">
          <w:r w:rsidDel="00EB7E14">
            <w:rPr>
              <w:lang w:val="en-US"/>
            </w:rPr>
            <w:delText>v</w:delText>
          </w:r>
        </w:del>
        <w:r>
          <w:rPr>
            <w:lang w:val="en-US"/>
          </w:rPr>
          <w:t xml:space="preserve"> power input from the LV</w:t>
        </w:r>
      </w:ins>
      <w:r>
        <w:rPr>
          <w:lang w:val="en-US"/>
        </w:rPr>
        <w:t xml:space="preserve"> power</w:t>
      </w:r>
      <w:ins w:id="90" w:author="Keenan,Mark" w:date="2013-12-19T22:08:00Z">
        <w:r>
          <w:rPr>
            <w:lang w:val="en-US"/>
          </w:rPr>
          <w:t xml:space="preserve"> system, along with 0-5</w:t>
        </w:r>
      </w:ins>
      <w:ins w:id="91" w:author="Owner" w:date="2014-04-14T20:14:00Z">
        <w:r>
          <w:rPr>
            <w:lang w:val="en-US"/>
          </w:rPr>
          <w:t>V</w:t>
        </w:r>
      </w:ins>
      <w:ins w:id="92" w:author="Keenan,Mark" w:date="2013-12-19T22:08:00Z">
        <w:del w:id="93" w:author="Owner" w:date="2014-04-14T20:14:00Z">
          <w:r w:rsidDel="00EB7E14">
            <w:rPr>
              <w:lang w:val="en-US"/>
            </w:rPr>
            <w:delText>v</w:delText>
          </w:r>
        </w:del>
      </w:ins>
      <w:r>
        <w:rPr>
          <w:lang w:val="en-US"/>
        </w:rPr>
        <w:t>digital</w:t>
      </w:r>
      <w:ins w:id="94" w:author="Keenan,Mark" w:date="2013-12-19T22:08:00Z">
        <w:r>
          <w:rPr>
            <w:lang w:val="en-US"/>
          </w:rPr>
          <w:t xml:space="preserve"> sensor input from the brake pedal sensor and the current sensor on the motor supply. The only output is the on or off </w:t>
        </w:r>
      </w:ins>
      <w:r>
        <w:rPr>
          <w:lang w:val="en-US"/>
        </w:rPr>
        <w:t>24</w:t>
      </w:r>
      <w:ins w:id="95" w:author="Keenan,Mark" w:date="2013-12-19T22:08:00Z">
        <w:r>
          <w:rPr>
            <w:lang w:val="en-US"/>
          </w:rPr>
          <w:t xml:space="preserve">v relay power that goes to the </w:t>
        </w:r>
      </w:ins>
      <w:r>
        <w:rPr>
          <w:lang w:val="en-US"/>
        </w:rPr>
        <w:t xml:space="preserve">shutdown circuit. The reset of this system is done by power cycling the GLVS or hitting the reset button. </w:t>
      </w:r>
    </w:p>
    <w:p w:rsidR="00DC72A2" w:rsidRDefault="004F37EC" w:rsidP="00361BB7">
      <w:pPr>
        <w:rPr>
          <w:lang w:val="en-US"/>
        </w:rPr>
      </w:pPr>
      <w:r>
        <w:rPr>
          <w:noProof/>
          <w:lang w:val="en-US" w:eastAsia="en-US"/>
        </w:rPr>
        <w:lastRenderedPageBreak/>
        <w:drawing>
          <wp:inline distT="0" distB="0" distL="0" distR="0" wp14:anchorId="1376C5C4" wp14:editId="4E8D9E49">
            <wp:extent cx="6114415" cy="2033270"/>
            <wp:effectExtent l="0" t="0" r="0" b="0"/>
            <wp:docPr id="4" name="Picture 4" descr="SS-IMD-B-P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IMD-B-PAZ"/>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4415" cy="2033270"/>
                    </a:xfrm>
                    <a:prstGeom prst="rect">
                      <a:avLst/>
                    </a:prstGeom>
                    <a:noFill/>
                    <a:ln>
                      <a:noFill/>
                    </a:ln>
                  </pic:spPr>
                </pic:pic>
              </a:graphicData>
            </a:graphic>
          </wp:inline>
        </w:drawing>
      </w:r>
    </w:p>
    <w:p w:rsidR="00DC72A2" w:rsidRDefault="00DC72A2" w:rsidP="00361BB7">
      <w:pPr>
        <w:rPr>
          <w:lang w:val="en-US"/>
        </w:rPr>
      </w:pPr>
    </w:p>
    <w:p w:rsidR="00265567" w:rsidRDefault="00265567" w:rsidP="00265567">
      <w:pPr>
        <w:pStyle w:val="Heading2"/>
        <w:numPr>
          <w:ilvl w:val="2"/>
          <w:numId w:val="8"/>
        </w:numPr>
        <w:rPr>
          <w:lang w:val="en-US"/>
        </w:rPr>
      </w:pPr>
      <w:r>
        <w:rPr>
          <w:lang w:val="en-US"/>
        </w:rPr>
        <w:t>Position</w:t>
      </w:r>
      <w:r w:rsidR="00E32122">
        <w:rPr>
          <w:lang w:val="en-US"/>
        </w:rPr>
        <w:t xml:space="preserve"> </w:t>
      </w:r>
      <w:r>
        <w:rPr>
          <w:lang w:val="en-US"/>
        </w:rPr>
        <w:t>in</w:t>
      </w:r>
      <w:r w:rsidR="00E32122">
        <w:rPr>
          <w:lang w:val="en-US"/>
        </w:rPr>
        <w:t xml:space="preserve"> </w:t>
      </w:r>
      <w:r>
        <w:rPr>
          <w:lang w:val="en-US"/>
        </w:rPr>
        <w:t>car</w:t>
      </w:r>
      <w:r w:rsidR="00E32122">
        <w:rPr>
          <w:lang w:val="en-US"/>
        </w:rPr>
        <w:t xml:space="preserve"> </w:t>
      </w:r>
      <w:r>
        <w:rPr>
          <w:lang w:val="en-US"/>
        </w:rPr>
        <w:t>/</w:t>
      </w:r>
      <w:r w:rsidR="00E32122">
        <w:rPr>
          <w:lang w:val="en-US"/>
        </w:rPr>
        <w:t xml:space="preserve"> </w:t>
      </w:r>
      <w:r>
        <w:rPr>
          <w:lang w:val="en-US"/>
        </w:rPr>
        <w:t>mechanical</w:t>
      </w:r>
      <w:r w:rsidR="00E32122">
        <w:rPr>
          <w:lang w:val="en-US"/>
        </w:rPr>
        <w:t xml:space="preserve"> </w:t>
      </w:r>
      <w:r>
        <w:rPr>
          <w:lang w:val="en-US"/>
        </w:rPr>
        <w:t>fastening</w:t>
      </w:r>
      <w:r w:rsidR="00E32122">
        <w:rPr>
          <w:lang w:val="en-US"/>
        </w:rPr>
        <w:t xml:space="preserve"> </w:t>
      </w:r>
      <w:r>
        <w:rPr>
          <w:lang w:val="en-US"/>
        </w:rPr>
        <w:t>/</w:t>
      </w:r>
      <w:r w:rsidR="00E32122">
        <w:rPr>
          <w:lang w:val="en-US"/>
        </w:rPr>
        <w:t xml:space="preserve"> </w:t>
      </w:r>
      <w:r>
        <w:rPr>
          <w:lang w:val="en-US"/>
        </w:rPr>
        <w:t>mechanical</w:t>
      </w:r>
      <w:r w:rsidR="00E32122">
        <w:rPr>
          <w:lang w:val="en-US"/>
        </w:rPr>
        <w:t xml:space="preserve"> </w:t>
      </w:r>
      <w:r>
        <w:rPr>
          <w:lang w:val="en-US"/>
        </w:rPr>
        <w:t>connection</w:t>
      </w:r>
      <w:bookmarkEnd w:id="85"/>
    </w:p>
    <w:p w:rsidR="00265567" w:rsidRDefault="00265567" w:rsidP="00265567">
      <w:pPr>
        <w:rPr>
          <w:color w:val="FF0000"/>
          <w:lang w:val="en-US"/>
        </w:rPr>
      </w:pPr>
    </w:p>
    <w:p w:rsidR="00E32122" w:rsidRPr="00361BB7" w:rsidRDefault="00A66E78" w:rsidP="00265567">
      <w:pPr>
        <w:rPr>
          <w:color w:val="FF0000"/>
          <w:lang w:val="en-US"/>
        </w:rPr>
      </w:pPr>
      <w:r>
        <w:rPr>
          <w:noProof/>
          <w:color w:val="FF0000"/>
          <w:lang w:val="en-US" w:eastAsia="en-US"/>
        </w:rPr>
        <mc:AlternateContent>
          <mc:Choice Requires="wps">
            <w:drawing>
              <wp:anchor distT="0" distB="0" distL="114300" distR="114300" simplePos="0" relativeHeight="251669504" behindDoc="0" locked="0" layoutInCell="1" allowOverlap="1">
                <wp:simplePos x="0" y="0"/>
                <wp:positionH relativeFrom="column">
                  <wp:posOffset>2127885</wp:posOffset>
                </wp:positionH>
                <wp:positionV relativeFrom="paragraph">
                  <wp:posOffset>2439035</wp:posOffset>
                </wp:positionV>
                <wp:extent cx="1345565" cy="905510"/>
                <wp:effectExtent l="32385" t="38735" r="31750" b="36830"/>
                <wp:wrapNone/>
                <wp:docPr id="54"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5565" cy="90551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1" o:spid="_x0000_s1026" style="position:absolute;margin-left:167.55pt;margin-top:192.05pt;width:105.95pt;height:7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" strokecolor="red" strokeweight="4.75pt">
                <v:fill opacity="0"/>
              </v:oval>
            </w:pict>
          </mc:Fallback>
        </mc:AlternateContent>
      </w:r>
      <w:r>
        <w:rPr>
          <w:noProof/>
          <w:color w:val="FF0000"/>
          <w:lang w:val="en-US" w:eastAsia="en-US"/>
        </w:rPr>
        <w:drawing>
          <wp:inline distT="0" distB="0" distL="0" distR="0">
            <wp:extent cx="4201160" cy="3898900"/>
            <wp:effectExtent l="0" t="0" r="8890" b="6350"/>
            <wp:docPr id="42" name="Picture 1" descr="Car Back (TSAL, MC, ECU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 Back (TSAL, MC, ECU Box)"/>
                    <pic:cNvPicPr>
                      <a:picLocks noChangeAspect="1" noChangeArrowheads="1"/>
                    </pic:cNvPicPr>
                  </pic:nvPicPr>
                  <pic:blipFill>
                    <a:blip r:embed="rId49">
                      <a:extLst>
                        <a:ext uri="{28A0092B-C50C-407E-A947-70E740481C1C}">
                          <a14:useLocalDpi xmlns:a14="http://schemas.microsoft.com/office/drawing/2010/main" val="0"/>
                        </a:ext>
                      </a:extLst>
                    </a:blip>
                    <a:srcRect t="27583"/>
                    <a:stretch>
                      <a:fillRect/>
                    </a:stretch>
                  </pic:blipFill>
                  <pic:spPr bwMode="auto">
                    <a:xfrm>
                      <a:off x="0" y="0"/>
                      <a:ext cx="4201160" cy="3898900"/>
                    </a:xfrm>
                    <a:prstGeom prst="rect">
                      <a:avLst/>
                    </a:prstGeom>
                    <a:noFill/>
                    <a:ln>
                      <a:noFill/>
                    </a:ln>
                  </pic:spPr>
                </pic:pic>
              </a:graphicData>
            </a:graphic>
          </wp:inline>
        </w:drawing>
      </w:r>
    </w:p>
    <w:p w:rsidR="008A47C2" w:rsidRDefault="008A47C2" w:rsidP="008A47C2">
      <w:pPr>
        <w:rPr>
          <w:lang w:val="en-US"/>
        </w:rPr>
      </w:pPr>
    </w:p>
    <w:p w:rsidR="008A47C2" w:rsidRDefault="008A47C2" w:rsidP="008A47C2">
      <w:pPr>
        <w:pStyle w:val="Heading2"/>
        <w:rPr>
          <w:lang w:val="en-US"/>
        </w:rPr>
      </w:pPr>
      <w:bookmarkStart w:id="96" w:name="_Toc399226652"/>
      <w:r>
        <w:rPr>
          <w:lang w:val="en-US"/>
        </w:rPr>
        <w:lastRenderedPageBreak/>
        <w:t>Reset / Latching</w:t>
      </w:r>
      <w:r w:rsidR="00E32122">
        <w:rPr>
          <w:lang w:val="en-US"/>
        </w:rPr>
        <w:t xml:space="preserve"> </w:t>
      </w:r>
      <w:r>
        <w:rPr>
          <w:lang w:val="en-US"/>
        </w:rPr>
        <w:t>for</w:t>
      </w:r>
      <w:r w:rsidR="00E32122">
        <w:rPr>
          <w:lang w:val="en-US"/>
        </w:rPr>
        <w:t xml:space="preserve"> </w:t>
      </w:r>
      <w:r>
        <w:rPr>
          <w:lang w:val="en-US"/>
        </w:rPr>
        <w:t>IMD</w:t>
      </w:r>
      <w:r w:rsidR="00E32122">
        <w:rPr>
          <w:lang w:val="en-US"/>
        </w:rPr>
        <w:t xml:space="preserve"> </w:t>
      </w:r>
      <w:r>
        <w:rPr>
          <w:lang w:val="en-US"/>
        </w:rPr>
        <w:t>and</w:t>
      </w:r>
      <w:r w:rsidR="00E32122">
        <w:rPr>
          <w:lang w:val="en-US"/>
        </w:rPr>
        <w:t xml:space="preserve"> </w:t>
      </w:r>
      <w:r>
        <w:rPr>
          <w:lang w:val="en-US"/>
        </w:rPr>
        <w:t>BMS</w:t>
      </w:r>
      <w:bookmarkEnd w:id="96"/>
    </w:p>
    <w:p w:rsidR="008A47C2" w:rsidRDefault="008A47C2" w:rsidP="008A47C2">
      <w:pPr>
        <w:pStyle w:val="Heading3"/>
        <w:rPr>
          <w:lang w:val="en-US"/>
        </w:rPr>
      </w:pPr>
      <w:bookmarkStart w:id="97" w:name="_Toc399226653"/>
      <w:r>
        <w:rPr>
          <w:lang w:val="en-US"/>
        </w:rPr>
        <w:t>Description/circuitry</w:t>
      </w:r>
      <w:bookmarkEnd w:id="97"/>
    </w:p>
    <w:p w:rsidR="008A47C2" w:rsidRDefault="00F2434A" w:rsidP="008A47C2">
      <w:pPr>
        <w:rPr>
          <w:lang w:val="en-US"/>
        </w:rPr>
      </w:pPr>
      <w:r w:rsidRPr="00F2434A">
        <w:rPr>
          <w:lang w:val="en-US"/>
        </w:rPr>
        <w:t>If the IMD or BMS becomes tripped, the la</w:t>
      </w:r>
      <w:r>
        <w:rPr>
          <w:lang w:val="en-US"/>
        </w:rPr>
        <w:t>tching relays will open.  A</w:t>
      </w:r>
      <w:r w:rsidRPr="00F2434A">
        <w:rPr>
          <w:lang w:val="en-US"/>
        </w:rPr>
        <w:t xml:space="preserve"> GLVS power cycle will reset these systems</w:t>
      </w:r>
      <w:r>
        <w:rPr>
          <w:lang w:val="en-US"/>
        </w:rPr>
        <w:t xml:space="preserve"> or pushing the reset button</w:t>
      </w:r>
      <w:r w:rsidRPr="00F2434A">
        <w:rPr>
          <w:lang w:val="en-US"/>
        </w:rPr>
        <w:t xml:space="preserve">. The latching relays are set by the PRE-SET circuit.  Below is the IMD hardware Safety System. The BMS is done in software but is only reset (turned on) during startup. </w:t>
      </w:r>
    </w:p>
    <w:p w:rsidR="00F2434A" w:rsidRDefault="004F37EC" w:rsidP="008A47C2">
      <w:pPr>
        <w:rPr>
          <w:lang w:val="en-US"/>
        </w:rPr>
      </w:pPr>
      <w:r>
        <w:rPr>
          <w:noProof/>
          <w:lang w:val="en-US" w:eastAsia="en-US"/>
        </w:rPr>
        <w:drawing>
          <wp:inline distT="0" distB="0" distL="0" distR="0" wp14:anchorId="29FE2532" wp14:editId="15E5BE5E">
            <wp:extent cx="6114415" cy="2033270"/>
            <wp:effectExtent l="0" t="0" r="0" b="0"/>
            <wp:docPr id="5" name="Picture 5" descr="SS-IMD-B-P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IMD-B-PAZ"/>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4415" cy="2033270"/>
                    </a:xfrm>
                    <a:prstGeom prst="rect">
                      <a:avLst/>
                    </a:prstGeom>
                    <a:noFill/>
                    <a:ln>
                      <a:noFill/>
                    </a:ln>
                  </pic:spPr>
                </pic:pic>
              </a:graphicData>
            </a:graphic>
          </wp:inline>
        </w:drawing>
      </w:r>
    </w:p>
    <w:p w:rsidR="008A47C2" w:rsidRDefault="008A47C2" w:rsidP="008A47C2">
      <w:pPr>
        <w:pStyle w:val="Heading3"/>
        <w:rPr>
          <w:lang w:val="en-US"/>
        </w:rPr>
      </w:pPr>
      <w:bookmarkStart w:id="98" w:name="_Toc399226654"/>
      <w:r>
        <w:rPr>
          <w:lang w:val="en-US"/>
        </w:rPr>
        <w:t>Wiring/cables/connectors</w:t>
      </w:r>
      <w:bookmarkEnd w:id="98"/>
    </w:p>
    <w:p w:rsidR="008A47C2" w:rsidRDefault="00F2434A" w:rsidP="008A47C2">
      <w:pPr>
        <w:rPr>
          <w:lang w:val="en-US"/>
        </w:rPr>
      </w:pPr>
      <w:r w:rsidRPr="00F2434A">
        <w:rPr>
          <w:lang w:val="en-US"/>
        </w:rPr>
        <w:t>The BMS and IMD relay is wired into the shutdown system in series with other safety sys</w:t>
      </w:r>
      <w:r>
        <w:rPr>
          <w:lang w:val="en-US"/>
        </w:rPr>
        <w:t>tems.  This is wired with AWG 16</w:t>
      </w:r>
      <w:r w:rsidRPr="00F2434A">
        <w:rPr>
          <w:lang w:val="en-US"/>
        </w:rPr>
        <w:t xml:space="preserve"> wire.  The BMS has a relay on the PCB that it can trip</w:t>
      </w:r>
      <w:r>
        <w:rPr>
          <w:lang w:val="en-US"/>
        </w:rPr>
        <w:t xml:space="preserve"> to open the shutdown circuit.</w:t>
      </w:r>
    </w:p>
    <w:p w:rsidR="008A47C2" w:rsidRDefault="008A47C2" w:rsidP="008A47C2">
      <w:pPr>
        <w:pStyle w:val="Heading3"/>
        <w:rPr>
          <w:lang w:val="en-US"/>
        </w:rPr>
      </w:pPr>
      <w:bookmarkStart w:id="99" w:name="_Toc399226655"/>
      <w:r>
        <w:rPr>
          <w:lang w:val="en-US"/>
        </w:rPr>
        <w:lastRenderedPageBreak/>
        <w:t>Position</w:t>
      </w:r>
      <w:r w:rsidR="00DC72A2">
        <w:rPr>
          <w:lang w:val="en-US"/>
        </w:rPr>
        <w:t xml:space="preserve"> </w:t>
      </w:r>
      <w:r>
        <w:rPr>
          <w:lang w:val="en-US"/>
        </w:rPr>
        <w:t>in</w:t>
      </w:r>
      <w:r w:rsidR="00DC72A2">
        <w:rPr>
          <w:lang w:val="en-US"/>
        </w:rPr>
        <w:t xml:space="preserve"> </w:t>
      </w:r>
      <w:r>
        <w:rPr>
          <w:lang w:val="en-US"/>
        </w:rPr>
        <w:t>car</w:t>
      </w:r>
      <w:bookmarkEnd w:id="99"/>
    </w:p>
    <w:p w:rsidR="008A47C2" w:rsidRDefault="00A85768" w:rsidP="008A47C2">
      <w:pPr>
        <w:rPr>
          <w:lang w:val="en-US"/>
        </w:rPr>
      </w:pPr>
      <w:r>
        <w:rPr>
          <w:noProof/>
          <w:color w:val="FF0000"/>
          <w:lang w:val="en-US" w:eastAsia="en-US"/>
        </w:rPr>
        <mc:AlternateContent>
          <mc:Choice Requires="wps">
            <w:drawing>
              <wp:anchor distT="0" distB="0" distL="114300" distR="114300" simplePos="0" relativeHeight="251683840" behindDoc="0" locked="0" layoutInCell="1" allowOverlap="1" wp14:anchorId="6BCF42AC" wp14:editId="093DBFDE">
                <wp:simplePos x="0" y="0"/>
                <wp:positionH relativeFrom="column">
                  <wp:posOffset>7015492</wp:posOffset>
                </wp:positionH>
                <wp:positionV relativeFrom="paragraph">
                  <wp:posOffset>2297010</wp:posOffset>
                </wp:positionV>
                <wp:extent cx="1345565" cy="905510"/>
                <wp:effectExtent l="19050" t="19050" r="45085" b="46990"/>
                <wp:wrapNone/>
                <wp:docPr id="71"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5565" cy="90551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0" o:spid="_x0000_s1026" style="position:absolute;margin-left:552.4pt;margin-top:180.85pt;width:105.95pt;height:71.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" strokecolor="red" strokeweight="4.75pt">
                <v:fill opacity="0"/>
              </v:oval>
            </w:pict>
          </mc:Fallback>
        </mc:AlternateContent>
      </w:r>
      <w:r w:rsidR="00A66E78">
        <w:rPr>
          <w:noProof/>
          <w:color w:val="FF0000"/>
          <w:lang w:val="en-US" w:eastAsia="en-US"/>
        </w:rPr>
        <mc:AlternateContent>
          <mc:Choice Requires="wps">
            <w:drawing>
              <wp:anchor distT="0" distB="0" distL="114300" distR="114300" simplePos="0" relativeHeight="251668480" behindDoc="0" locked="0" layoutInCell="1" allowOverlap="1" wp14:anchorId="295C2D54" wp14:editId="5043B7F8">
                <wp:simplePos x="0" y="0"/>
                <wp:positionH relativeFrom="column">
                  <wp:posOffset>1730375</wp:posOffset>
                </wp:positionH>
                <wp:positionV relativeFrom="paragraph">
                  <wp:posOffset>2118995</wp:posOffset>
                </wp:positionV>
                <wp:extent cx="1345565" cy="905510"/>
                <wp:effectExtent l="34925" t="33020" r="38735" b="33020"/>
                <wp:wrapNone/>
                <wp:docPr id="53"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5565" cy="90551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0" o:spid="_x0000_s1026" style="position:absolute;margin-left:136.25pt;margin-top:166.85pt;width:105.95pt;height:71.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" strokecolor="red" strokeweight="4.75pt">
                <v:fill opacity="0"/>
              </v:oval>
            </w:pict>
          </mc:Fallback>
        </mc:AlternateContent>
      </w:r>
      <w:r w:rsidR="00DC72A2">
        <w:rPr>
          <w:noProof/>
          <w:color w:val="FF0000"/>
          <w:lang w:val="en-US" w:eastAsia="en-US"/>
        </w:rPr>
        <w:drawing>
          <wp:inline distT="0" distB="0" distL="0" distR="0" wp14:anchorId="29C4CF67" wp14:editId="7E555F2E">
            <wp:extent cx="3707562" cy="3440815"/>
            <wp:effectExtent l="19050" t="0" r="7188" b="0"/>
            <wp:docPr id="16" name="Picture 8" descr="C:\Users\richc_000\AppData\Local\Microsoft\Windows\INetCache\Content.Word\Car Back (TSAL, MC, ECU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hc_000\AppData\Local\Microsoft\Windows\INetCache\Content.Word\Car Back (TSAL, MC, ECU Box).png"/>
                    <pic:cNvPicPr>
                      <a:picLocks noChangeAspect="1" noChangeArrowheads="1"/>
                    </pic:cNvPicPr>
                  </pic:nvPicPr>
                  <pic:blipFill>
                    <a:blip r:embed="rId49"/>
                    <a:srcRect t="27583"/>
                    <a:stretch>
                      <a:fillRect/>
                    </a:stretch>
                  </pic:blipFill>
                  <pic:spPr bwMode="auto">
                    <a:xfrm>
                      <a:off x="0" y="0"/>
                      <a:ext cx="3709466" cy="3442582"/>
                    </a:xfrm>
                    <a:prstGeom prst="rect">
                      <a:avLst/>
                    </a:prstGeom>
                    <a:noFill/>
                    <a:ln w="9525">
                      <a:noFill/>
                      <a:miter lim="800000"/>
                      <a:headEnd/>
                      <a:tailEnd/>
                    </a:ln>
                  </pic:spPr>
                </pic:pic>
              </a:graphicData>
            </a:graphic>
          </wp:inline>
        </w:drawing>
      </w:r>
    </w:p>
    <w:p w:rsidR="008A47C2" w:rsidRDefault="00265567" w:rsidP="008A47C2">
      <w:pPr>
        <w:pStyle w:val="Heading2"/>
        <w:rPr>
          <w:lang w:val="en-US"/>
        </w:rPr>
      </w:pPr>
      <w:bookmarkStart w:id="100" w:name="_Toc399226656"/>
      <w:r>
        <w:rPr>
          <w:lang w:val="en-US"/>
        </w:rPr>
        <w:t>Shutdown</w:t>
      </w:r>
      <w:r w:rsidR="008A47C2">
        <w:rPr>
          <w:lang w:val="en-US"/>
        </w:rPr>
        <w:t xml:space="preserve"> System Interlocks</w:t>
      </w:r>
      <w:bookmarkEnd w:id="100"/>
    </w:p>
    <w:p w:rsidR="008A47C2" w:rsidRDefault="008A47C2" w:rsidP="008A47C2">
      <w:pPr>
        <w:pStyle w:val="Heading3"/>
        <w:rPr>
          <w:lang w:val="en-US"/>
        </w:rPr>
      </w:pPr>
      <w:bookmarkStart w:id="101" w:name="_Toc399226657"/>
      <w:r>
        <w:rPr>
          <w:lang w:val="en-US"/>
        </w:rPr>
        <w:t>Description/circuitry</w:t>
      </w:r>
      <w:bookmarkEnd w:id="101"/>
    </w:p>
    <w:p w:rsidR="00491016" w:rsidRPr="00491016" w:rsidRDefault="00F2434A" w:rsidP="008A47C2">
      <w:pPr>
        <w:rPr>
          <w:i/>
          <w:lang w:val="en-US"/>
        </w:rPr>
      </w:pPr>
      <w:r>
        <w:rPr>
          <w:lang w:val="en-US"/>
        </w:rPr>
        <w:t xml:space="preserve">The interlocks are achieved </w:t>
      </w:r>
      <w:r w:rsidR="005013E0">
        <w:rPr>
          <w:lang w:val="en-US"/>
        </w:rPr>
        <w:t xml:space="preserve">by using </w:t>
      </w:r>
      <w:r w:rsidR="003848AB">
        <w:rPr>
          <w:lang w:val="en-US"/>
        </w:rPr>
        <w:t>sense low voltage isolated</w:t>
      </w:r>
      <w:r w:rsidR="005013E0">
        <w:rPr>
          <w:lang w:val="en-US"/>
        </w:rPr>
        <w:t xml:space="preserve"> pins in the connectors to detect open or closed connections. The AIR</w:t>
      </w:r>
      <w:r w:rsidR="003848AB">
        <w:rPr>
          <w:lang w:val="en-US"/>
        </w:rPr>
        <w:t>’s</w:t>
      </w:r>
      <w:r w:rsidR="005013E0">
        <w:rPr>
          <w:lang w:val="en-US"/>
        </w:rPr>
        <w:t xml:space="preserve"> power trave</w:t>
      </w:r>
      <w:r w:rsidR="003848AB">
        <w:rPr>
          <w:lang w:val="en-US"/>
        </w:rPr>
        <w:t xml:space="preserve">l threw them.  We have interlocks between the HVD, connector between the battery box and the car, and the connector between the two accumulators. </w:t>
      </w:r>
    </w:p>
    <w:p w:rsidR="008A47C2" w:rsidRDefault="008A47C2" w:rsidP="008A47C2">
      <w:pPr>
        <w:pStyle w:val="Heading3"/>
        <w:rPr>
          <w:lang w:val="en-US"/>
        </w:rPr>
      </w:pPr>
      <w:bookmarkStart w:id="102" w:name="_Toc399226658"/>
      <w:r>
        <w:rPr>
          <w:lang w:val="en-US"/>
        </w:rPr>
        <w:t>Wiring/cables/connectors</w:t>
      </w:r>
      <w:bookmarkEnd w:id="102"/>
    </w:p>
    <w:p w:rsidR="008A47C2" w:rsidRDefault="008A47C2" w:rsidP="008A47C2">
      <w:pPr>
        <w:rPr>
          <w:lang w:val="en-US"/>
        </w:rPr>
      </w:pPr>
      <w:r>
        <w:rPr>
          <w:lang w:val="en-US"/>
        </w:rPr>
        <w:t>Describe</w:t>
      </w:r>
      <w:r w:rsidR="00E30B02">
        <w:rPr>
          <w:lang w:val="en-US"/>
        </w:rPr>
        <w:t xml:space="preserve"> </w:t>
      </w:r>
      <w:r>
        <w:rPr>
          <w:lang w:val="en-US"/>
        </w:rPr>
        <w:t>wiring,</w:t>
      </w:r>
      <w:r w:rsidR="00E30B02">
        <w:rPr>
          <w:lang w:val="en-US"/>
        </w:rPr>
        <w:t xml:space="preserve"> </w:t>
      </w:r>
      <w:r>
        <w:rPr>
          <w:lang w:val="en-US"/>
        </w:rPr>
        <w:t>show</w:t>
      </w:r>
      <w:r w:rsidR="00E30B02">
        <w:rPr>
          <w:lang w:val="en-US"/>
        </w:rPr>
        <w:t xml:space="preserve"> </w:t>
      </w:r>
      <w:r>
        <w:rPr>
          <w:lang w:val="en-US"/>
        </w:rPr>
        <w:t>schematics,</w:t>
      </w:r>
      <w:r w:rsidR="00E30B02">
        <w:rPr>
          <w:lang w:val="en-US"/>
        </w:rPr>
        <w:t xml:space="preserve"> </w:t>
      </w:r>
      <w:r>
        <w:rPr>
          <w:lang w:val="en-US"/>
        </w:rPr>
        <w:t>describe</w:t>
      </w:r>
      <w:r w:rsidR="00E30B02">
        <w:rPr>
          <w:lang w:val="en-US"/>
        </w:rPr>
        <w:t xml:space="preserve"> </w:t>
      </w:r>
      <w:r>
        <w:rPr>
          <w:lang w:val="en-US"/>
        </w:rPr>
        <w:t>connectors</w:t>
      </w:r>
      <w:r w:rsidR="00E30B02">
        <w:rPr>
          <w:lang w:val="en-US"/>
        </w:rPr>
        <w:t xml:space="preserve"> </w:t>
      </w:r>
      <w:r>
        <w:rPr>
          <w:lang w:val="en-US"/>
        </w:rPr>
        <w:t>and</w:t>
      </w:r>
      <w:r w:rsidR="00E30B02">
        <w:rPr>
          <w:lang w:val="en-US"/>
        </w:rPr>
        <w:t xml:space="preserve"> </w:t>
      </w:r>
      <w:r>
        <w:rPr>
          <w:lang w:val="en-US"/>
        </w:rPr>
        <w:t>cables used and</w:t>
      </w:r>
      <w:r w:rsidR="00E30B02">
        <w:rPr>
          <w:lang w:val="en-US"/>
        </w:rPr>
        <w:t xml:space="preserve"> </w:t>
      </w:r>
      <w:r>
        <w:rPr>
          <w:lang w:val="en-US"/>
        </w:rPr>
        <w:t>show</w:t>
      </w:r>
      <w:r w:rsidR="00E30B02">
        <w:rPr>
          <w:lang w:val="en-US"/>
        </w:rPr>
        <w:t xml:space="preserve"> </w:t>
      </w:r>
      <w:r>
        <w:rPr>
          <w:lang w:val="en-US"/>
        </w:rPr>
        <w:t>use</w:t>
      </w:r>
      <w:r w:rsidR="00E30B02">
        <w:rPr>
          <w:lang w:val="en-US"/>
        </w:rPr>
        <w:t xml:space="preserve"> </w:t>
      </w:r>
      <w:proofErr w:type="spellStart"/>
      <w:r>
        <w:rPr>
          <w:lang w:val="en-US"/>
        </w:rPr>
        <w:t>ful</w:t>
      </w:r>
      <w:proofErr w:type="spellEnd"/>
      <w:r w:rsidR="00E30B02">
        <w:rPr>
          <w:lang w:val="en-US"/>
        </w:rPr>
        <w:t xml:space="preserve"> </w:t>
      </w:r>
      <w:r>
        <w:rPr>
          <w:lang w:val="en-US"/>
        </w:rPr>
        <w:t>data</w:t>
      </w:r>
      <w:r w:rsidR="00E30B02">
        <w:rPr>
          <w:lang w:val="en-US"/>
        </w:rPr>
        <w:t xml:space="preserve"> </w:t>
      </w:r>
      <w:r>
        <w:rPr>
          <w:lang w:val="en-US"/>
        </w:rPr>
        <w:t>regarding</w:t>
      </w:r>
      <w:r w:rsidR="00E30B02">
        <w:rPr>
          <w:lang w:val="en-US"/>
        </w:rPr>
        <w:t xml:space="preserve"> </w:t>
      </w:r>
      <w:r>
        <w:rPr>
          <w:lang w:val="en-US"/>
        </w:rPr>
        <w:t>the</w:t>
      </w:r>
      <w:r w:rsidR="00E30B02">
        <w:rPr>
          <w:lang w:val="en-US"/>
        </w:rPr>
        <w:t xml:space="preserve"> </w:t>
      </w:r>
      <w:r>
        <w:rPr>
          <w:lang w:val="en-US"/>
        </w:rPr>
        <w:t>wiring.</w:t>
      </w:r>
    </w:p>
    <w:p w:rsidR="008A47C2" w:rsidRDefault="008A47C2" w:rsidP="008A47C2">
      <w:pPr>
        <w:pStyle w:val="Heading3"/>
        <w:rPr>
          <w:lang w:val="en-US"/>
        </w:rPr>
      </w:pPr>
      <w:bookmarkStart w:id="103" w:name="_Toc399226659"/>
      <w:r>
        <w:rPr>
          <w:lang w:val="en-US"/>
        </w:rPr>
        <w:t>Position</w:t>
      </w:r>
      <w:r w:rsidR="00D00AF8">
        <w:rPr>
          <w:lang w:val="en-US"/>
        </w:rPr>
        <w:t xml:space="preserve"> </w:t>
      </w:r>
      <w:r>
        <w:rPr>
          <w:lang w:val="en-US"/>
        </w:rPr>
        <w:t>in</w:t>
      </w:r>
      <w:r w:rsidR="00D00AF8">
        <w:rPr>
          <w:lang w:val="en-US"/>
        </w:rPr>
        <w:t xml:space="preserve"> </w:t>
      </w:r>
      <w:r>
        <w:rPr>
          <w:lang w:val="en-US"/>
        </w:rPr>
        <w:t>car</w:t>
      </w:r>
      <w:bookmarkEnd w:id="103"/>
    </w:p>
    <w:p w:rsidR="008A47C2" w:rsidRPr="003848AB" w:rsidRDefault="008A47C2" w:rsidP="008A47C2">
      <w:pPr>
        <w:rPr>
          <w:color w:val="FF0000"/>
          <w:lang w:val="en-US"/>
        </w:rPr>
      </w:pPr>
    </w:p>
    <w:p w:rsidR="008A47C2" w:rsidRDefault="008A47C2" w:rsidP="008A47C2">
      <w:pPr>
        <w:rPr>
          <w:lang w:val="en-US"/>
        </w:rPr>
      </w:pPr>
    </w:p>
    <w:p w:rsidR="00C95CE5" w:rsidRDefault="00C95CE5">
      <w:pPr>
        <w:pStyle w:val="Heading2"/>
        <w:rPr>
          <w:lang w:val="en-US"/>
        </w:rPr>
      </w:pPr>
      <w:bookmarkStart w:id="104" w:name="_Toc399226660"/>
      <w:r>
        <w:rPr>
          <w:lang w:val="en-US"/>
        </w:rPr>
        <w:t>Tractive</w:t>
      </w:r>
      <w:r w:rsidR="00E30B02">
        <w:rPr>
          <w:lang w:val="en-US"/>
        </w:rPr>
        <w:t xml:space="preserve"> </w:t>
      </w:r>
      <w:r>
        <w:rPr>
          <w:lang w:val="en-US"/>
        </w:rPr>
        <w:t>system</w:t>
      </w:r>
      <w:r w:rsidR="00E30B02">
        <w:rPr>
          <w:lang w:val="en-US"/>
        </w:rPr>
        <w:t xml:space="preserve"> </w:t>
      </w:r>
      <w:r>
        <w:rPr>
          <w:lang w:val="en-US"/>
        </w:rPr>
        <w:t>active</w:t>
      </w:r>
      <w:r w:rsidR="00E30B02">
        <w:rPr>
          <w:lang w:val="en-US"/>
        </w:rPr>
        <w:t xml:space="preserve"> </w:t>
      </w:r>
      <w:r>
        <w:rPr>
          <w:lang w:val="en-US"/>
        </w:rPr>
        <w:t>light</w:t>
      </w:r>
      <w:bookmarkEnd w:id="104"/>
    </w:p>
    <w:p w:rsidR="00C95CE5" w:rsidRDefault="00C95CE5">
      <w:pPr>
        <w:pStyle w:val="Heading3"/>
        <w:rPr>
          <w:lang w:val="en-US"/>
        </w:rPr>
      </w:pPr>
      <w:bookmarkStart w:id="105" w:name="_Toc399226661"/>
      <w:r>
        <w:rPr>
          <w:lang w:val="en-US"/>
        </w:rPr>
        <w:t>Description/circuitry</w:t>
      </w:r>
      <w:bookmarkEnd w:id="105"/>
    </w:p>
    <w:p w:rsidR="007945FB" w:rsidRDefault="007945FB" w:rsidP="007945FB">
      <w:pPr>
        <w:rPr>
          <w:lang w:val="en-US"/>
        </w:rPr>
      </w:pPr>
      <w:r>
        <w:rPr>
          <w:lang w:val="en-US"/>
        </w:rPr>
        <w:t xml:space="preserve">The TSAL consists of </w:t>
      </w:r>
      <w:r w:rsidR="00DE23C8">
        <w:rPr>
          <w:lang w:val="en-US"/>
        </w:rPr>
        <w:t xml:space="preserve">16 </w:t>
      </w:r>
      <w:ins w:id="106" w:author="Justin Clark" w:date="2014-01-27T22:47:00Z">
        <w:r>
          <w:rPr>
            <w:lang w:val="en-US"/>
          </w:rPr>
          <w:t>LED</w:t>
        </w:r>
      </w:ins>
      <w:r w:rsidR="00DE23C8">
        <w:rPr>
          <w:lang w:val="en-US"/>
        </w:rPr>
        <w:t>’s</w:t>
      </w:r>
      <w:ins w:id="107" w:author="Justin Clark" w:date="2014-01-27T22:47:00Z">
        <w:r>
          <w:rPr>
            <w:lang w:val="en-US"/>
          </w:rPr>
          <w:t xml:space="preserve"> mounted every </w:t>
        </w:r>
      </w:ins>
      <w:r w:rsidR="00DE23C8">
        <w:rPr>
          <w:lang w:val="en-US"/>
        </w:rPr>
        <w:t>45</w:t>
      </w:r>
      <w:ins w:id="108" w:author="Justin Clark" w:date="2014-01-27T22:47:00Z">
        <w:r>
          <w:rPr>
            <w:lang w:val="en-US"/>
          </w:rPr>
          <w:t xml:space="preserve"> deg. to form a</w:t>
        </w:r>
      </w:ins>
      <w:r w:rsidR="00DE23C8">
        <w:rPr>
          <w:lang w:val="en-US"/>
        </w:rPr>
        <w:t>n</w:t>
      </w:r>
      <w:r w:rsidR="00A85768">
        <w:rPr>
          <w:lang w:val="en-US"/>
        </w:rPr>
        <w:t xml:space="preserve"> </w:t>
      </w:r>
      <w:r w:rsidR="00DE23C8" w:rsidRPr="00DE23C8">
        <w:rPr>
          <w:lang w:val="en-US"/>
        </w:rPr>
        <w:t>octagon</w:t>
      </w:r>
      <w:r w:rsidR="00DE23C8">
        <w:rPr>
          <w:lang w:val="en-US"/>
        </w:rPr>
        <w:t xml:space="preserve"> with 2 LED’s on each side</w:t>
      </w:r>
      <w:r>
        <w:rPr>
          <w:lang w:val="en-US"/>
        </w:rPr>
        <w:t>. T</w:t>
      </w:r>
      <w:ins w:id="109" w:author="Justin Clark" w:date="2014-01-27T22:48:00Z">
        <w:r>
          <w:rPr>
            <w:lang w:val="en-US"/>
          </w:rPr>
          <w:t>he 3 Hz flashing frequency is driven by a 555 timer</w:t>
        </w:r>
      </w:ins>
      <w:r>
        <w:rPr>
          <w:lang w:val="en-US"/>
        </w:rPr>
        <w:t>.</w:t>
      </w:r>
    </w:p>
    <w:p w:rsidR="00C95CE5" w:rsidRDefault="004415AC">
      <w:pPr>
        <w:rPr>
          <w:lang w:val="en-US"/>
        </w:rPr>
      </w:pPr>
      <w:r>
        <w:rPr>
          <w:lang w:val="en-US"/>
        </w:rPr>
        <w:t>Additionally f</w:t>
      </w:r>
      <w:r w:rsidR="00C95CE5">
        <w:rPr>
          <w:lang w:val="en-US"/>
        </w:rPr>
        <w:t>ill out the table: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8A3538">
        <w:tc>
          <w:tcPr>
            <w:tcW w:w="4536" w:type="dxa"/>
            <w:shd w:val="clear" w:color="auto" w:fill="auto"/>
          </w:tcPr>
          <w:p w:rsidR="00C95CE5" w:rsidRDefault="00C95CE5" w:rsidP="00491016">
            <w:pPr>
              <w:pStyle w:val="TableContents"/>
              <w:keepNext/>
            </w:pPr>
            <w:r>
              <w:lastRenderedPageBreak/>
              <w:t>Supply voltage:</w:t>
            </w:r>
          </w:p>
        </w:tc>
        <w:tc>
          <w:tcPr>
            <w:tcW w:w="4536" w:type="dxa"/>
            <w:shd w:val="clear" w:color="auto" w:fill="auto"/>
          </w:tcPr>
          <w:p w:rsidR="00C95CE5" w:rsidRDefault="007945FB" w:rsidP="00491016">
            <w:pPr>
              <w:pStyle w:val="TableContents"/>
              <w:keepNext/>
            </w:pPr>
            <w:r>
              <w:t>24</w:t>
            </w:r>
            <w:r w:rsidR="00C95CE5">
              <w:t>V</w:t>
            </w:r>
            <w:r w:rsidR="004415AC">
              <w:t>DC</w:t>
            </w:r>
          </w:p>
        </w:tc>
      </w:tr>
      <w:tr w:rsidR="00C95CE5" w:rsidTr="008A3538">
        <w:tc>
          <w:tcPr>
            <w:tcW w:w="4536" w:type="dxa"/>
            <w:shd w:val="clear" w:color="auto" w:fill="auto"/>
          </w:tcPr>
          <w:p w:rsidR="00C95CE5" w:rsidRDefault="00C95CE5" w:rsidP="00491016">
            <w:pPr>
              <w:pStyle w:val="TableContents"/>
              <w:keepNext/>
            </w:pPr>
            <w:r>
              <w:t>Max. operational current:</w:t>
            </w:r>
          </w:p>
        </w:tc>
        <w:tc>
          <w:tcPr>
            <w:tcW w:w="4536" w:type="dxa"/>
            <w:shd w:val="clear" w:color="auto" w:fill="auto"/>
          </w:tcPr>
          <w:p w:rsidR="00C95CE5" w:rsidRDefault="007945FB" w:rsidP="00491016">
            <w:pPr>
              <w:pStyle w:val="TableContents"/>
              <w:keepNext/>
            </w:pPr>
            <w:r>
              <w:t>4</w:t>
            </w:r>
            <w:r w:rsidR="00C95CE5">
              <w:t>0mA</w:t>
            </w:r>
          </w:p>
        </w:tc>
      </w:tr>
      <w:tr w:rsidR="00445F25" w:rsidTr="008A3538">
        <w:tc>
          <w:tcPr>
            <w:tcW w:w="4536" w:type="dxa"/>
            <w:shd w:val="clear" w:color="auto" w:fill="auto"/>
          </w:tcPr>
          <w:p w:rsidR="00445F25" w:rsidRDefault="00445F25" w:rsidP="00491016">
            <w:pPr>
              <w:pStyle w:val="TableContents"/>
              <w:keepNext/>
            </w:pPr>
            <w:r>
              <w:t>Lamp type</w:t>
            </w:r>
          </w:p>
        </w:tc>
        <w:tc>
          <w:tcPr>
            <w:tcW w:w="4536" w:type="dxa"/>
            <w:shd w:val="clear" w:color="auto" w:fill="auto"/>
          </w:tcPr>
          <w:p w:rsidR="00445F25" w:rsidRDefault="00445F25" w:rsidP="00491016">
            <w:pPr>
              <w:pStyle w:val="TableContents"/>
              <w:keepNext/>
            </w:pPr>
            <w:r>
              <w:t>LED</w:t>
            </w:r>
          </w:p>
        </w:tc>
      </w:tr>
      <w:tr w:rsidR="00C95CE5" w:rsidTr="008A3538">
        <w:tc>
          <w:tcPr>
            <w:tcW w:w="4536" w:type="dxa"/>
            <w:shd w:val="clear" w:color="auto" w:fill="auto"/>
          </w:tcPr>
          <w:p w:rsidR="00C95CE5" w:rsidRDefault="00C95CE5" w:rsidP="00491016">
            <w:pPr>
              <w:pStyle w:val="TableContents"/>
              <w:keepNext/>
            </w:pPr>
            <w:r>
              <w:t xml:space="preserve">Power </w:t>
            </w:r>
            <w:r w:rsidR="00445F25">
              <w:t>consumption</w:t>
            </w:r>
            <w:r>
              <w:t>:</w:t>
            </w:r>
          </w:p>
        </w:tc>
        <w:tc>
          <w:tcPr>
            <w:tcW w:w="4536" w:type="dxa"/>
            <w:shd w:val="clear" w:color="auto" w:fill="auto"/>
          </w:tcPr>
          <w:p w:rsidR="00C95CE5" w:rsidRDefault="007945FB" w:rsidP="00491016">
            <w:pPr>
              <w:pStyle w:val="TableContents"/>
              <w:keepNext/>
            </w:pPr>
            <w:r>
              <w:t>1</w:t>
            </w:r>
            <w:r w:rsidR="00C95CE5">
              <w:t xml:space="preserve"> W</w:t>
            </w:r>
          </w:p>
        </w:tc>
      </w:tr>
      <w:tr w:rsidR="00445F25" w:rsidTr="008A3538">
        <w:tc>
          <w:tcPr>
            <w:tcW w:w="4536" w:type="dxa"/>
            <w:shd w:val="clear" w:color="auto" w:fill="auto"/>
          </w:tcPr>
          <w:p w:rsidR="00445F25" w:rsidRDefault="00445F25" w:rsidP="00491016">
            <w:pPr>
              <w:pStyle w:val="TableContents"/>
              <w:keepNext/>
            </w:pPr>
            <w:r>
              <w:t>Brightness</w:t>
            </w:r>
          </w:p>
        </w:tc>
        <w:tc>
          <w:tcPr>
            <w:tcW w:w="4536" w:type="dxa"/>
            <w:shd w:val="clear" w:color="auto" w:fill="auto"/>
          </w:tcPr>
          <w:p w:rsidR="00445F25" w:rsidRDefault="00445F25" w:rsidP="00491016">
            <w:pPr>
              <w:pStyle w:val="TableContents"/>
              <w:keepNext/>
            </w:pPr>
            <w:r>
              <w:t>1</w:t>
            </w:r>
            <w:r w:rsidR="007945FB">
              <w:t>0</w:t>
            </w:r>
            <w:r>
              <w:t>00 Lumen</w:t>
            </w:r>
          </w:p>
        </w:tc>
      </w:tr>
      <w:tr w:rsidR="00C95CE5" w:rsidTr="008A3538">
        <w:tc>
          <w:tcPr>
            <w:tcW w:w="4536" w:type="dxa"/>
            <w:shd w:val="clear" w:color="auto" w:fill="auto"/>
          </w:tcPr>
          <w:p w:rsidR="00C95CE5" w:rsidRDefault="00C95CE5" w:rsidP="00491016">
            <w:pPr>
              <w:pStyle w:val="TableContents"/>
              <w:keepNext/>
            </w:pPr>
            <w:r>
              <w:t>Frequency:</w:t>
            </w:r>
          </w:p>
        </w:tc>
        <w:tc>
          <w:tcPr>
            <w:tcW w:w="4536" w:type="dxa"/>
            <w:shd w:val="clear" w:color="auto" w:fill="auto"/>
          </w:tcPr>
          <w:p w:rsidR="00C95CE5" w:rsidRDefault="007945FB" w:rsidP="00491016">
            <w:pPr>
              <w:pStyle w:val="TableContents"/>
              <w:keepNext/>
            </w:pPr>
            <w:r>
              <w:t>3</w:t>
            </w:r>
            <w:r w:rsidR="00C95CE5">
              <w:t>Hz</w:t>
            </w:r>
          </w:p>
        </w:tc>
      </w:tr>
      <w:tr w:rsidR="00C95CE5" w:rsidTr="008A3538">
        <w:tc>
          <w:tcPr>
            <w:tcW w:w="4536" w:type="dxa"/>
            <w:shd w:val="clear" w:color="auto" w:fill="auto"/>
          </w:tcPr>
          <w:p w:rsidR="00C95CE5" w:rsidRPr="002F736A" w:rsidRDefault="00C95CE5" w:rsidP="007945FB">
            <w:pPr>
              <w:pStyle w:val="TableContents"/>
              <w:keepNext/>
              <w:rPr>
                <w:lang w:val="en-US"/>
              </w:rPr>
            </w:pPr>
            <w:r w:rsidRPr="002F736A">
              <w:rPr>
                <w:lang w:val="en-US"/>
              </w:rPr>
              <w:t xml:space="preserve">Size (length x </w:t>
            </w:r>
            <w:proofErr w:type="spellStart"/>
            <w:r w:rsidR="007945FB" w:rsidRPr="002F736A">
              <w:rPr>
                <w:lang w:val="en-US"/>
              </w:rPr>
              <w:t>height</w:t>
            </w:r>
            <w:r w:rsidRPr="002F736A">
              <w:rPr>
                <w:lang w:val="en-US"/>
              </w:rPr>
              <w:t>x</w:t>
            </w:r>
            <w:proofErr w:type="spellEnd"/>
            <w:r w:rsidRPr="002F736A">
              <w:rPr>
                <w:lang w:val="en-US"/>
              </w:rPr>
              <w:t xml:space="preserve"> width):</w:t>
            </w:r>
          </w:p>
        </w:tc>
        <w:tc>
          <w:tcPr>
            <w:tcW w:w="4536" w:type="dxa"/>
            <w:shd w:val="clear" w:color="auto" w:fill="auto"/>
          </w:tcPr>
          <w:p w:rsidR="00C95CE5" w:rsidRDefault="007945FB" w:rsidP="007945FB">
            <w:pPr>
              <w:pStyle w:val="TableContents"/>
              <w:keepNext/>
            </w:pPr>
            <w:r>
              <w:t xml:space="preserve">4 inches x .75 inches x 4 inches </w:t>
            </w:r>
          </w:p>
        </w:tc>
      </w:tr>
    </w:tbl>
    <w:p w:rsidR="00C95CE5" w:rsidRPr="004415AC" w:rsidRDefault="00C95CE5">
      <w:pPr>
        <w:pStyle w:val="Table"/>
        <w:rPr>
          <w:lang w:val="en-US"/>
        </w:rPr>
      </w:pPr>
      <w:bookmarkStart w:id="110" w:name="_Toc399226741"/>
      <w:proofErr w:type="gramStart"/>
      <w:r w:rsidRPr="004415AC">
        <w:rPr>
          <w:lang w:val="en-US"/>
        </w:rPr>
        <w:t xml:space="preserve">Table </w:t>
      </w:r>
      <w:r w:rsidR="008A79C5">
        <w:rPr>
          <w:lang w:val="en-US"/>
        </w:rPr>
        <w:fldChar w:fldCharType="begin"/>
      </w:r>
      <w:r w:rsidR="00AD5018">
        <w:rPr>
          <w:lang w:val="en-US"/>
        </w:rPr>
        <w:instrText xml:space="preserve"> STYLEREF 1 \s </w:instrText>
      </w:r>
      <w:r w:rsidR="008A79C5">
        <w:rPr>
          <w:lang w:val="en-US"/>
        </w:rPr>
        <w:fldChar w:fldCharType="separate"/>
      </w:r>
      <w:r w:rsidR="0060186C">
        <w:rPr>
          <w:noProof/>
          <w:lang w:val="en-US"/>
        </w:rPr>
        <w:t>2</w:t>
      </w:r>
      <w:r w:rsidR="008A79C5">
        <w:rPr>
          <w:lang w:val="en-US"/>
        </w:rPr>
        <w:fldChar w:fldCharType="end"/>
      </w:r>
      <w:r w:rsidR="00AD5018">
        <w:rPr>
          <w:lang w:val="en-US"/>
        </w:rPr>
        <w:t>.</w:t>
      </w:r>
      <w:proofErr w:type="gramEnd"/>
      <w:r w:rsidR="008A79C5">
        <w:rPr>
          <w:lang w:val="en-US"/>
        </w:rPr>
        <w:fldChar w:fldCharType="begin"/>
      </w:r>
      <w:r w:rsidR="00AD5018">
        <w:rPr>
          <w:lang w:val="en-US"/>
        </w:rPr>
        <w:instrText xml:space="preserve"> SEQ Table \* ARABIC \s 1 </w:instrText>
      </w:r>
      <w:r w:rsidR="008A79C5">
        <w:rPr>
          <w:lang w:val="en-US"/>
        </w:rPr>
        <w:fldChar w:fldCharType="separate"/>
      </w:r>
      <w:r w:rsidR="0060186C">
        <w:rPr>
          <w:noProof/>
          <w:lang w:val="en-US"/>
        </w:rPr>
        <w:t>6</w:t>
      </w:r>
      <w:r w:rsidR="008A79C5">
        <w:rPr>
          <w:lang w:val="en-US"/>
        </w:rPr>
        <w:fldChar w:fldCharType="end"/>
      </w:r>
      <w:r w:rsidRPr="004415AC">
        <w:rPr>
          <w:lang w:val="en-US"/>
        </w:rPr>
        <w:t xml:space="preserve"> Parameters of the TSAL</w:t>
      </w:r>
      <w:bookmarkEnd w:id="110"/>
    </w:p>
    <w:p w:rsidR="00C95CE5" w:rsidRDefault="00C95CE5">
      <w:pPr>
        <w:rPr>
          <w:lang w:val="en-US"/>
        </w:rPr>
      </w:pPr>
    </w:p>
    <w:p w:rsidR="008B17D4" w:rsidRDefault="008B17D4">
      <w:pPr>
        <w:rPr>
          <w:lang w:val="en-US"/>
        </w:rPr>
      </w:pPr>
    </w:p>
    <w:p w:rsidR="00C95CE5" w:rsidRPr="00770D67" w:rsidRDefault="00C95CE5" w:rsidP="00770D67">
      <w:pPr>
        <w:pStyle w:val="Heading3"/>
        <w:rPr>
          <w:lang w:val="en-US"/>
        </w:rPr>
      </w:pPr>
      <w:bookmarkStart w:id="111" w:name="_Toc399226662"/>
      <w:r>
        <w:rPr>
          <w:lang w:val="en-US"/>
        </w:rPr>
        <w:t>Wiring/cables/connectors</w:t>
      </w:r>
      <w:bookmarkEnd w:id="111"/>
    </w:p>
    <w:p w:rsidR="00770D67" w:rsidRDefault="004F37EC">
      <w:pPr>
        <w:rPr>
          <w:lang w:val="en-US"/>
        </w:rPr>
      </w:pPr>
      <w:r>
        <w:rPr>
          <w:noProof/>
          <w:lang w:val="en-US" w:eastAsia="en-US"/>
        </w:rPr>
        <w:drawing>
          <wp:inline distT="0" distB="0" distL="0" distR="0" wp14:anchorId="2C3173D4" wp14:editId="00355945">
            <wp:extent cx="3787140" cy="27908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87140" cy="2790825"/>
                    </a:xfrm>
                    <a:prstGeom prst="rect">
                      <a:avLst/>
                    </a:prstGeom>
                    <a:noFill/>
                    <a:ln>
                      <a:noFill/>
                    </a:ln>
                  </pic:spPr>
                </pic:pic>
              </a:graphicData>
            </a:graphic>
          </wp:inline>
        </w:drawing>
      </w:r>
    </w:p>
    <w:p w:rsidR="008B17D4" w:rsidRDefault="008B17D4">
      <w:pPr>
        <w:rPr>
          <w:lang w:val="en-US"/>
        </w:rPr>
      </w:pPr>
    </w:p>
    <w:p w:rsidR="008B17D4" w:rsidRDefault="008B17D4">
      <w:pPr>
        <w:rPr>
          <w:lang w:val="en-US"/>
        </w:rPr>
      </w:pPr>
    </w:p>
    <w:p w:rsidR="008B17D4" w:rsidRDefault="008B17D4">
      <w:pPr>
        <w:rPr>
          <w:lang w:val="en-US"/>
        </w:rPr>
      </w:pPr>
    </w:p>
    <w:p w:rsidR="00C95CE5" w:rsidRDefault="00C95CE5">
      <w:pPr>
        <w:pStyle w:val="Heading3"/>
        <w:rPr>
          <w:lang w:val="en-US"/>
        </w:rPr>
      </w:pPr>
      <w:bookmarkStart w:id="112" w:name="_Toc399226663"/>
      <w:r>
        <w:rPr>
          <w:lang w:val="en-US"/>
        </w:rPr>
        <w:lastRenderedPageBreak/>
        <w:t>Position</w:t>
      </w:r>
      <w:r w:rsidR="008B17D4">
        <w:rPr>
          <w:lang w:val="en-US"/>
        </w:rPr>
        <w:t xml:space="preserve"> </w:t>
      </w:r>
      <w:r>
        <w:rPr>
          <w:lang w:val="en-US"/>
        </w:rPr>
        <w:t>in</w:t>
      </w:r>
      <w:r w:rsidR="008B17D4">
        <w:rPr>
          <w:lang w:val="en-US"/>
        </w:rPr>
        <w:t xml:space="preserve"> </w:t>
      </w:r>
      <w:r>
        <w:rPr>
          <w:lang w:val="en-US"/>
        </w:rPr>
        <w:t>car</w:t>
      </w:r>
      <w:bookmarkEnd w:id="112"/>
    </w:p>
    <w:p w:rsidR="00770D67" w:rsidRDefault="00770D67">
      <w:pPr>
        <w:rPr>
          <w:lang w:val="en-US"/>
        </w:rPr>
      </w:pPr>
      <w:r w:rsidRPr="00770D67">
        <w:rPr>
          <w:lang w:val="en-US"/>
        </w:rPr>
        <w:t xml:space="preserve">The TSAL is mounted to the bottom of the main roll hoop as required by the rules. It will be mounted with a metal bracket.  </w:t>
      </w:r>
    </w:p>
    <w:p w:rsidR="008B17D4" w:rsidRDefault="008B17D4">
      <w:pPr>
        <w:rPr>
          <w:lang w:val="en-US"/>
        </w:rPr>
      </w:pPr>
    </w:p>
    <w:p w:rsidR="008B17D4" w:rsidRPr="00770D67" w:rsidRDefault="008B17D4">
      <w:pPr>
        <w:rPr>
          <w:lang w:val="en-US"/>
        </w:rPr>
      </w:pPr>
    </w:p>
    <w:p w:rsidR="008A47C2" w:rsidRDefault="00A66E78">
      <w:pPr>
        <w:rPr>
          <w:lang w:val="en-US"/>
        </w:rPr>
      </w:pPr>
      <w:r>
        <w:rPr>
          <w:noProof/>
          <w:color w:val="FF0000"/>
          <w:lang w:val="en-US" w:eastAsia="en-US"/>
        </w:rPr>
        <mc:AlternateContent>
          <mc:Choice Requires="wps">
            <w:drawing>
              <wp:anchor distT="0" distB="0" distL="114300" distR="114300" simplePos="0" relativeHeight="251670528" behindDoc="0" locked="0" layoutInCell="1" allowOverlap="1" wp14:anchorId="443A58B6" wp14:editId="0D6A163C">
                <wp:simplePos x="0" y="0"/>
                <wp:positionH relativeFrom="column">
                  <wp:posOffset>2816860</wp:posOffset>
                </wp:positionH>
                <wp:positionV relativeFrom="paragraph">
                  <wp:posOffset>-332740</wp:posOffset>
                </wp:positionV>
                <wp:extent cx="1811020" cy="1398270"/>
                <wp:effectExtent l="35560" t="38735" r="39370" b="39370"/>
                <wp:wrapNone/>
                <wp:docPr id="5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1020" cy="139827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2" o:spid="_x0000_s1026" style="position:absolute;margin-left:221.8pt;margin-top:-26.2pt;width:142.6pt;height:11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" strokecolor="red" strokeweight="4.75pt">
                <v:fill opacity="0"/>
              </v:oval>
            </w:pict>
          </mc:Fallback>
        </mc:AlternateContent>
      </w:r>
      <w:r>
        <w:rPr>
          <w:noProof/>
          <w:color w:val="FF0000"/>
          <w:lang w:val="en-US" w:eastAsia="en-US"/>
        </w:rPr>
        <w:drawing>
          <wp:inline distT="0" distB="0" distL="0" distR="0">
            <wp:extent cx="5175885" cy="3890645"/>
            <wp:effectExtent l="0" t="0" r="5715" b="0"/>
            <wp:docPr id="41" name="Picture 2" descr="Car Back (TSAL, MC, ECU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 Back (TSAL, MC, ECU Box)"/>
                    <pic:cNvPicPr>
                      <a:picLocks noChangeAspect="1" noChangeArrowheads="1"/>
                    </pic:cNvPicPr>
                  </pic:nvPicPr>
                  <pic:blipFill>
                    <a:blip r:embed="rId49">
                      <a:extLst>
                        <a:ext uri="{28A0092B-C50C-407E-A947-70E740481C1C}">
                          <a14:useLocalDpi xmlns:a14="http://schemas.microsoft.com/office/drawing/2010/main" val="0"/>
                        </a:ext>
                      </a:extLst>
                    </a:blip>
                    <a:srcRect b="41376"/>
                    <a:stretch>
                      <a:fillRect/>
                    </a:stretch>
                  </pic:blipFill>
                  <pic:spPr bwMode="auto">
                    <a:xfrm>
                      <a:off x="0" y="0"/>
                      <a:ext cx="5175885" cy="3890645"/>
                    </a:xfrm>
                    <a:prstGeom prst="rect">
                      <a:avLst/>
                    </a:prstGeom>
                    <a:noFill/>
                    <a:ln>
                      <a:noFill/>
                    </a:ln>
                  </pic:spPr>
                </pic:pic>
              </a:graphicData>
            </a:graphic>
          </wp:inline>
        </w:drawing>
      </w:r>
    </w:p>
    <w:p w:rsidR="00C95CE5" w:rsidRDefault="00C95CE5">
      <w:pPr>
        <w:pStyle w:val="Heading2"/>
        <w:rPr>
          <w:lang w:val="en-US"/>
        </w:rPr>
      </w:pPr>
      <w:bookmarkStart w:id="113" w:name="_Toc399226664"/>
      <w:r>
        <w:rPr>
          <w:lang w:val="en-US"/>
        </w:rPr>
        <w:t>Measurement</w:t>
      </w:r>
      <w:r w:rsidR="005E420B">
        <w:rPr>
          <w:lang w:val="en-US"/>
        </w:rPr>
        <w:t xml:space="preserve"> </w:t>
      </w:r>
      <w:r>
        <w:rPr>
          <w:lang w:val="en-US"/>
        </w:rPr>
        <w:t>points</w:t>
      </w:r>
      <w:bookmarkEnd w:id="113"/>
    </w:p>
    <w:p w:rsidR="00C95CE5" w:rsidRDefault="00C95CE5">
      <w:pPr>
        <w:pStyle w:val="Heading3"/>
        <w:rPr>
          <w:rFonts w:eastAsia="Arial" w:cs="Arial"/>
          <w:lang w:val="en-US"/>
        </w:rPr>
      </w:pPr>
      <w:bookmarkStart w:id="114" w:name="_Toc399226665"/>
      <w:r>
        <w:rPr>
          <w:lang w:val="en-US"/>
        </w:rPr>
        <w:t>Description</w:t>
      </w:r>
      <w:bookmarkEnd w:id="114"/>
    </w:p>
    <w:p w:rsidR="00C95CE5" w:rsidRDefault="00770D67">
      <w:pPr>
        <w:rPr>
          <w:lang w:val="en-US"/>
        </w:rPr>
      </w:pPr>
      <w:r w:rsidRPr="00770D67">
        <w:rPr>
          <w:lang w:val="en-US"/>
        </w:rPr>
        <w:t>4mm red and black banana jacks will be used to allow tractive system voltage measurement.</w:t>
      </w:r>
    </w:p>
    <w:p w:rsidR="008B17D4" w:rsidRDefault="008B17D4">
      <w:pPr>
        <w:rPr>
          <w:lang w:val="en-US"/>
        </w:rPr>
      </w:pPr>
    </w:p>
    <w:p w:rsidR="00C95CE5" w:rsidRDefault="00C95CE5">
      <w:pPr>
        <w:pStyle w:val="Heading3"/>
        <w:rPr>
          <w:lang w:val="en-US"/>
        </w:rPr>
      </w:pPr>
      <w:bookmarkStart w:id="115" w:name="_Toc399226666"/>
      <w:r>
        <w:rPr>
          <w:lang w:val="en-US"/>
        </w:rPr>
        <w:t>Wiring,</w:t>
      </w:r>
      <w:r w:rsidR="005E420B">
        <w:rPr>
          <w:lang w:val="en-US"/>
        </w:rPr>
        <w:t xml:space="preserve"> </w:t>
      </w:r>
      <w:r>
        <w:rPr>
          <w:lang w:val="en-US"/>
        </w:rPr>
        <w:t>connectors,</w:t>
      </w:r>
      <w:r w:rsidR="005E420B">
        <w:rPr>
          <w:lang w:val="en-US"/>
        </w:rPr>
        <w:t xml:space="preserve"> </w:t>
      </w:r>
      <w:r>
        <w:rPr>
          <w:lang w:val="en-US"/>
        </w:rPr>
        <w:t>cables</w:t>
      </w:r>
      <w:bookmarkEnd w:id="115"/>
    </w:p>
    <w:p w:rsidR="00C95CE5" w:rsidRDefault="00770D67">
      <w:pPr>
        <w:rPr>
          <w:lang w:val="en-US"/>
        </w:rPr>
      </w:pPr>
      <w:ins w:id="116" w:author="Keenan,Mark" w:date="2013-12-19T22:18:00Z">
        <w:r w:rsidRPr="00D6582C">
          <w:rPr>
            <w:lang w:val="en-US"/>
          </w:rPr>
          <w:t xml:space="preserve">AWG </w:t>
        </w:r>
      </w:ins>
      <w:r w:rsidRPr="00D6582C">
        <w:rPr>
          <w:lang w:val="en-US"/>
        </w:rPr>
        <w:t>22</w:t>
      </w:r>
      <w:ins w:id="117" w:author="Keenan,Mark" w:date="2013-12-19T22:18:00Z">
        <w:r w:rsidRPr="00D6582C">
          <w:rPr>
            <w:lang w:val="en-US"/>
          </w:rPr>
          <w:t xml:space="preserve"> wire will connect the banana jacks</w:t>
        </w:r>
      </w:ins>
      <w:r w:rsidRPr="00D6582C">
        <w:rPr>
          <w:lang w:val="en-US"/>
        </w:rPr>
        <w:t xml:space="preserve"> in line with a </w:t>
      </w:r>
      <w:r>
        <w:rPr>
          <w:lang w:val="en-US"/>
        </w:rPr>
        <w:t>10</w:t>
      </w:r>
      <w:r w:rsidRPr="006967D6">
        <w:rPr>
          <w:lang w:val="en-US"/>
        </w:rPr>
        <w:t xml:space="preserve">kOhm </w:t>
      </w:r>
      <w:r w:rsidRPr="00D6582C">
        <w:rPr>
          <w:lang w:val="en-US"/>
        </w:rPr>
        <w:t>resistor</w:t>
      </w:r>
      <w:ins w:id="118" w:author="Keenan,Mark" w:date="2013-12-19T22:18:00Z">
        <w:r w:rsidRPr="00D6582C">
          <w:rPr>
            <w:lang w:val="en-US"/>
          </w:rPr>
          <w:t xml:space="preserve"> to the HV+ and HV-</w:t>
        </w:r>
      </w:ins>
      <w:r w:rsidR="003728D7">
        <w:rPr>
          <w:lang w:val="en-US"/>
        </w:rPr>
        <w:t xml:space="preserve"> connections after the AIR’s</w:t>
      </w:r>
      <w:ins w:id="119" w:author="Keenan,Mark" w:date="2013-12-19T22:18:00Z">
        <w:r w:rsidRPr="00D6582C">
          <w:rPr>
            <w:lang w:val="en-US"/>
          </w:rPr>
          <w:t>.</w:t>
        </w:r>
      </w:ins>
    </w:p>
    <w:p w:rsidR="008B17D4" w:rsidRDefault="008B17D4">
      <w:pPr>
        <w:rPr>
          <w:lang w:val="en-US"/>
        </w:rPr>
      </w:pPr>
    </w:p>
    <w:p w:rsidR="008B17D4" w:rsidRDefault="008B17D4">
      <w:pPr>
        <w:rPr>
          <w:lang w:val="en-US"/>
        </w:rPr>
      </w:pPr>
    </w:p>
    <w:p w:rsidR="00C95CE5" w:rsidRDefault="00C95CE5">
      <w:pPr>
        <w:pStyle w:val="Heading3"/>
        <w:rPr>
          <w:lang w:val="en-US"/>
        </w:rPr>
      </w:pPr>
      <w:bookmarkStart w:id="120" w:name="_Toc399226667"/>
      <w:r>
        <w:rPr>
          <w:lang w:val="en-US"/>
        </w:rPr>
        <w:lastRenderedPageBreak/>
        <w:t>Position</w:t>
      </w:r>
      <w:r w:rsidR="005E420B">
        <w:rPr>
          <w:lang w:val="en-US"/>
        </w:rPr>
        <w:t xml:space="preserve"> </w:t>
      </w:r>
      <w:r>
        <w:rPr>
          <w:lang w:val="en-US"/>
        </w:rPr>
        <w:t>in</w:t>
      </w:r>
      <w:r w:rsidR="005E420B">
        <w:rPr>
          <w:lang w:val="en-US"/>
        </w:rPr>
        <w:t xml:space="preserve"> </w:t>
      </w:r>
      <w:r>
        <w:rPr>
          <w:lang w:val="en-US"/>
        </w:rPr>
        <w:t>car</w:t>
      </w:r>
      <w:bookmarkEnd w:id="120"/>
    </w:p>
    <w:p w:rsidR="00C95CE5" w:rsidRDefault="00C95CE5">
      <w:pPr>
        <w:rPr>
          <w:color w:val="FF0000"/>
          <w:lang w:val="en-US"/>
        </w:rPr>
      </w:pPr>
      <w:r w:rsidRPr="00770D67">
        <w:rPr>
          <w:color w:val="FF0000"/>
          <w:lang w:val="en-US"/>
        </w:rPr>
        <w:t>.</w:t>
      </w:r>
    </w:p>
    <w:p w:rsidR="005E420B" w:rsidRPr="00770D67" w:rsidRDefault="00A66E78">
      <w:pPr>
        <w:rPr>
          <w:color w:val="FF0000"/>
          <w:lang w:val="en-US"/>
        </w:rPr>
      </w:pPr>
      <w:r>
        <w:rPr>
          <w:noProof/>
          <w:color w:val="FF0000"/>
          <w:lang w:val="en-US" w:eastAsia="en-US"/>
        </w:rPr>
        <w:drawing>
          <wp:inline distT="0" distB="0" distL="0" distR="0">
            <wp:extent cx="4356100" cy="3321050"/>
            <wp:effectExtent l="0" t="0" r="6350" b="0"/>
            <wp:docPr id="39" name="Picture 3" descr="TSMS 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MS Lar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56100" cy="3321050"/>
                    </a:xfrm>
                    <a:prstGeom prst="rect">
                      <a:avLst/>
                    </a:prstGeom>
                    <a:noFill/>
                    <a:ln>
                      <a:noFill/>
                    </a:ln>
                  </pic:spPr>
                </pic:pic>
              </a:graphicData>
            </a:graphic>
          </wp:inline>
        </w:drawing>
      </w:r>
    </w:p>
    <w:p w:rsidR="008A47C2" w:rsidRDefault="008A47C2">
      <w:pPr>
        <w:rPr>
          <w:lang w:val="en-US"/>
        </w:rPr>
      </w:pPr>
    </w:p>
    <w:p w:rsidR="00C95CE5" w:rsidRDefault="00C95CE5">
      <w:pPr>
        <w:pStyle w:val="Heading2"/>
        <w:rPr>
          <w:lang w:val="en-US"/>
        </w:rPr>
      </w:pPr>
      <w:bookmarkStart w:id="121" w:name="_Toc399226668"/>
      <w:r>
        <w:rPr>
          <w:lang w:val="en-US"/>
        </w:rPr>
        <w:t>Pre-Charge</w:t>
      </w:r>
      <w:r w:rsidR="003A6F63">
        <w:rPr>
          <w:lang w:val="en-US"/>
        </w:rPr>
        <w:t xml:space="preserve"> </w:t>
      </w:r>
      <w:r>
        <w:rPr>
          <w:lang w:val="en-US"/>
        </w:rPr>
        <w:t>circuitry</w:t>
      </w:r>
      <w:bookmarkEnd w:id="121"/>
    </w:p>
    <w:p w:rsidR="00C95CE5" w:rsidRDefault="00C95CE5">
      <w:pPr>
        <w:pStyle w:val="Heading3"/>
        <w:rPr>
          <w:lang w:val="en-US"/>
        </w:rPr>
      </w:pPr>
      <w:bookmarkStart w:id="122" w:name="_Toc399226669"/>
      <w:r>
        <w:rPr>
          <w:lang w:val="en-US"/>
        </w:rPr>
        <w:t>Description</w:t>
      </w:r>
      <w:bookmarkEnd w:id="122"/>
    </w:p>
    <w:p w:rsidR="00770D67" w:rsidRDefault="00770D67" w:rsidP="00770D67">
      <w:pPr>
        <w:shd w:val="clear" w:color="auto" w:fill="FFFFFF"/>
        <w:suppressAutoHyphens w:val="0"/>
        <w:spacing w:after="0" w:line="240" w:lineRule="auto"/>
        <w:rPr>
          <w:rFonts w:eastAsia="Times New Roman"/>
          <w:color w:val="222222"/>
          <w:sz w:val="24"/>
          <w:szCs w:val="24"/>
          <w:lang w:val="en-US" w:eastAsia="en-US"/>
        </w:rPr>
      </w:pPr>
      <w:ins w:id="123" w:author="Justin Clark" w:date="2014-01-27T23:41:00Z">
        <w:r w:rsidRPr="0006424B">
          <w:rPr>
            <w:rFonts w:eastAsia="Times New Roman"/>
            <w:color w:val="222222"/>
            <w:sz w:val="24"/>
            <w:szCs w:val="24"/>
            <w:lang w:val="en-US" w:eastAsia="en-US"/>
          </w:rPr>
          <w:t xml:space="preserve">The </w:t>
        </w:r>
      </w:ins>
      <w:r w:rsidR="00B906E6">
        <w:rPr>
          <w:rFonts w:eastAsia="Times New Roman"/>
          <w:color w:val="222222"/>
          <w:sz w:val="24"/>
          <w:szCs w:val="24"/>
          <w:lang w:val="en-US" w:eastAsia="en-US"/>
        </w:rPr>
        <w:t>P</w:t>
      </w:r>
      <w:ins w:id="124" w:author="Justin Clark" w:date="2014-01-27T23:41:00Z">
        <w:r w:rsidRPr="0006424B">
          <w:rPr>
            <w:rFonts w:eastAsia="Times New Roman"/>
            <w:color w:val="222222"/>
            <w:sz w:val="24"/>
            <w:szCs w:val="24"/>
            <w:lang w:val="en-US" w:eastAsia="en-US"/>
          </w:rPr>
          <w:t>re</w:t>
        </w:r>
      </w:ins>
      <w:r w:rsidR="00B906E6">
        <w:rPr>
          <w:rFonts w:eastAsia="Times New Roman"/>
          <w:color w:val="222222"/>
          <w:sz w:val="24"/>
          <w:szCs w:val="24"/>
          <w:lang w:val="en-US" w:eastAsia="en-US"/>
        </w:rPr>
        <w:t>-C</w:t>
      </w:r>
      <w:ins w:id="125" w:author="Justin Clark" w:date="2014-01-27T23:41:00Z">
        <w:r w:rsidRPr="0006424B">
          <w:rPr>
            <w:rFonts w:eastAsia="Times New Roman"/>
            <w:color w:val="222222"/>
            <w:sz w:val="24"/>
            <w:szCs w:val="24"/>
            <w:lang w:val="en-US" w:eastAsia="en-US"/>
          </w:rPr>
          <w:t>harge system of the car is used to equalize the potential of the across the AIR switch</w:t>
        </w:r>
      </w:ins>
      <w:r>
        <w:rPr>
          <w:rFonts w:eastAsia="Times New Roman"/>
          <w:color w:val="222222"/>
          <w:sz w:val="24"/>
          <w:szCs w:val="24"/>
          <w:lang w:val="en-US" w:eastAsia="en-US"/>
        </w:rPr>
        <w:t xml:space="preserve"> and both battery packs</w:t>
      </w:r>
      <w:ins w:id="126" w:author="Justin Clark" w:date="2014-01-27T23:41:00Z">
        <w:r w:rsidRPr="0006424B">
          <w:rPr>
            <w:rFonts w:eastAsia="Times New Roman"/>
            <w:color w:val="222222"/>
            <w:sz w:val="24"/>
            <w:szCs w:val="24"/>
            <w:lang w:val="en-US" w:eastAsia="en-US"/>
          </w:rPr>
          <w:t>. Pre</w:t>
        </w:r>
      </w:ins>
      <w:r w:rsidR="00B906E6">
        <w:rPr>
          <w:rFonts w:eastAsia="Times New Roman"/>
          <w:color w:val="222222"/>
          <w:sz w:val="24"/>
          <w:szCs w:val="24"/>
          <w:lang w:val="en-US" w:eastAsia="en-US"/>
        </w:rPr>
        <w:t>-C</w:t>
      </w:r>
      <w:ins w:id="127" w:author="Justin Clark" w:date="2014-01-27T23:41:00Z">
        <w:r w:rsidRPr="0006424B">
          <w:rPr>
            <w:rFonts w:eastAsia="Times New Roman"/>
            <w:color w:val="222222"/>
            <w:sz w:val="24"/>
            <w:szCs w:val="24"/>
            <w:lang w:val="en-US" w:eastAsia="en-US"/>
          </w:rPr>
          <w:t xml:space="preserve">harge started when the safety system is all clear of faults. This includes the ECU clearing its fault </w:t>
        </w:r>
      </w:ins>
      <w:r>
        <w:rPr>
          <w:rFonts w:eastAsia="Times New Roman"/>
          <w:color w:val="222222"/>
          <w:sz w:val="24"/>
          <w:szCs w:val="24"/>
          <w:lang w:val="en-US" w:eastAsia="en-US"/>
        </w:rPr>
        <w:t xml:space="preserve">and setting the </w:t>
      </w:r>
      <w:ins w:id="128" w:author="Justin Clark" w:date="2014-01-27T23:41:00Z">
        <w:r w:rsidRPr="0006424B">
          <w:rPr>
            <w:rFonts w:eastAsia="Times New Roman"/>
            <w:color w:val="222222"/>
            <w:sz w:val="24"/>
            <w:szCs w:val="24"/>
            <w:lang w:val="en-US" w:eastAsia="en-US"/>
          </w:rPr>
          <w:t>ready to d</w:t>
        </w:r>
      </w:ins>
      <w:r>
        <w:rPr>
          <w:rFonts w:eastAsia="Times New Roman"/>
          <w:color w:val="222222"/>
          <w:sz w:val="24"/>
          <w:szCs w:val="24"/>
          <w:lang w:val="en-US" w:eastAsia="en-US"/>
        </w:rPr>
        <w:t>riv</w:t>
      </w:r>
      <w:ins w:id="129" w:author="Justin Clark" w:date="2014-01-27T23:41:00Z">
        <w:r w:rsidRPr="0006424B">
          <w:rPr>
            <w:rFonts w:eastAsia="Times New Roman"/>
            <w:color w:val="222222"/>
            <w:sz w:val="24"/>
            <w:szCs w:val="24"/>
            <w:lang w:val="en-US" w:eastAsia="en-US"/>
          </w:rPr>
          <w:t xml:space="preserve">e relay. Bottom or negative really turns on. Then the </w:t>
        </w:r>
      </w:ins>
      <w:r w:rsidR="00B906E6">
        <w:rPr>
          <w:rFonts w:eastAsia="Times New Roman"/>
          <w:color w:val="222222"/>
          <w:sz w:val="24"/>
          <w:szCs w:val="24"/>
          <w:lang w:val="en-US" w:eastAsia="en-US"/>
        </w:rPr>
        <w:t>P</w:t>
      </w:r>
      <w:ins w:id="130" w:author="Justin Clark" w:date="2014-01-27T23:41:00Z">
        <w:r w:rsidRPr="0006424B">
          <w:rPr>
            <w:rFonts w:eastAsia="Times New Roman"/>
            <w:color w:val="222222"/>
            <w:sz w:val="24"/>
            <w:szCs w:val="24"/>
            <w:lang w:val="en-US" w:eastAsia="en-US"/>
          </w:rPr>
          <w:t>re</w:t>
        </w:r>
      </w:ins>
      <w:r w:rsidR="00B906E6">
        <w:rPr>
          <w:rFonts w:eastAsia="Times New Roman"/>
          <w:color w:val="222222"/>
          <w:sz w:val="24"/>
          <w:szCs w:val="24"/>
          <w:lang w:val="en-US" w:eastAsia="en-US"/>
        </w:rPr>
        <w:t>-C</w:t>
      </w:r>
      <w:ins w:id="131" w:author="Justin Clark" w:date="2014-01-27T23:41:00Z">
        <w:r w:rsidRPr="0006424B">
          <w:rPr>
            <w:rFonts w:eastAsia="Times New Roman"/>
            <w:color w:val="222222"/>
            <w:sz w:val="24"/>
            <w:szCs w:val="24"/>
            <w:lang w:val="en-US" w:eastAsia="en-US"/>
          </w:rPr>
          <w:t>harge</w:t>
        </w:r>
      </w:ins>
      <w:r w:rsidR="003358AB">
        <w:rPr>
          <w:rFonts w:eastAsia="Times New Roman"/>
          <w:color w:val="222222"/>
          <w:sz w:val="24"/>
          <w:szCs w:val="24"/>
          <w:lang w:val="en-US" w:eastAsia="en-US"/>
        </w:rPr>
        <w:t xml:space="preserve"> </w:t>
      </w:r>
      <w:r w:rsidRPr="0006424B">
        <w:rPr>
          <w:rFonts w:eastAsia="Times New Roman"/>
          <w:color w:val="222222"/>
          <w:sz w:val="24"/>
          <w:szCs w:val="24"/>
          <w:lang w:val="en-US" w:eastAsia="en-US"/>
        </w:rPr>
        <w:t xml:space="preserve">relay in series with a </w:t>
      </w:r>
      <w:r>
        <w:rPr>
          <w:rFonts w:eastAsia="Times New Roman"/>
          <w:color w:val="222222"/>
          <w:sz w:val="24"/>
          <w:szCs w:val="24"/>
          <w:lang w:val="en-US" w:eastAsia="en-US"/>
        </w:rPr>
        <w:t>150</w:t>
      </w:r>
      <w:r w:rsidRPr="0006424B">
        <w:rPr>
          <w:rFonts w:eastAsia="Times New Roman"/>
          <w:color w:val="222222"/>
          <w:sz w:val="24"/>
          <w:szCs w:val="24"/>
          <w:lang w:val="en-US" w:eastAsia="en-US"/>
        </w:rPr>
        <w:t xml:space="preserve"> ohm resistor turns on and waits</w:t>
      </w:r>
      <w:r w:rsidR="00A3185E">
        <w:rPr>
          <w:rFonts w:eastAsia="Times New Roman"/>
          <w:color w:val="222222"/>
          <w:sz w:val="24"/>
          <w:szCs w:val="24"/>
          <w:lang w:val="en-US" w:eastAsia="en-US"/>
        </w:rPr>
        <w:t xml:space="preserve"> </w:t>
      </w:r>
      <w:r>
        <w:rPr>
          <w:rFonts w:eastAsia="Times New Roman"/>
          <w:color w:val="222222"/>
          <w:sz w:val="24"/>
          <w:szCs w:val="24"/>
          <w:lang w:val="en-US" w:eastAsia="en-US"/>
        </w:rPr>
        <w:t xml:space="preserve">2.5 </w:t>
      </w:r>
      <w:ins w:id="132" w:author="Justin Clark" w:date="2014-01-27T23:41:00Z">
        <w:r w:rsidRPr="0006424B">
          <w:rPr>
            <w:rFonts w:eastAsia="Times New Roman"/>
            <w:color w:val="222222"/>
            <w:sz w:val="24"/>
            <w:szCs w:val="24"/>
            <w:lang w:val="en-US" w:eastAsia="en-US"/>
          </w:rPr>
          <w:t>seconds.</w:t>
        </w:r>
      </w:ins>
      <w:r>
        <w:rPr>
          <w:rFonts w:eastAsia="Times New Roman"/>
          <w:color w:val="222222"/>
          <w:sz w:val="24"/>
          <w:szCs w:val="24"/>
          <w:lang w:val="en-US" w:eastAsia="en-US"/>
        </w:rPr>
        <w:t xml:space="preserve">  This 2.5 second delay originates from the safety system board. This is set by an RC timer.</w:t>
      </w:r>
      <w:ins w:id="133" w:author="Justin Clark" w:date="2014-01-27T23:41:00Z">
        <w:r w:rsidRPr="0006424B">
          <w:rPr>
            <w:rFonts w:eastAsia="Times New Roman"/>
            <w:color w:val="222222"/>
            <w:sz w:val="24"/>
            <w:szCs w:val="24"/>
            <w:lang w:val="en-US" w:eastAsia="en-US"/>
          </w:rPr>
          <w:t xml:space="preserve"> After the </w:t>
        </w:r>
      </w:ins>
      <w:r>
        <w:rPr>
          <w:rFonts w:eastAsia="Times New Roman"/>
          <w:color w:val="222222"/>
          <w:sz w:val="24"/>
          <w:szCs w:val="24"/>
          <w:lang w:val="en-US" w:eastAsia="en-US"/>
        </w:rPr>
        <w:t>2.5</w:t>
      </w:r>
      <w:ins w:id="134" w:author="Justin Clark" w:date="2014-01-27T23:41:00Z">
        <w:r w:rsidRPr="0006424B">
          <w:rPr>
            <w:rFonts w:eastAsia="Times New Roman"/>
            <w:color w:val="222222"/>
            <w:sz w:val="24"/>
            <w:szCs w:val="24"/>
            <w:lang w:val="en-US" w:eastAsia="en-US"/>
          </w:rPr>
          <w:t xml:space="preserve"> seconds are up, the </w:t>
        </w:r>
      </w:ins>
      <w:r w:rsidR="00B906E6">
        <w:rPr>
          <w:rFonts w:eastAsia="Times New Roman"/>
          <w:color w:val="222222"/>
          <w:sz w:val="24"/>
          <w:szCs w:val="24"/>
          <w:lang w:val="en-US" w:eastAsia="en-US"/>
        </w:rPr>
        <w:t>P</w:t>
      </w:r>
      <w:ins w:id="135" w:author="Justin Clark" w:date="2014-01-27T23:41:00Z">
        <w:r w:rsidRPr="0006424B">
          <w:rPr>
            <w:rFonts w:eastAsia="Times New Roman"/>
            <w:color w:val="222222"/>
            <w:sz w:val="24"/>
            <w:szCs w:val="24"/>
            <w:lang w:val="en-US" w:eastAsia="en-US"/>
          </w:rPr>
          <w:t>re</w:t>
        </w:r>
      </w:ins>
      <w:r w:rsidR="00B906E6">
        <w:rPr>
          <w:rFonts w:eastAsia="Times New Roman"/>
          <w:color w:val="222222"/>
          <w:sz w:val="24"/>
          <w:szCs w:val="24"/>
          <w:lang w:val="en-US" w:eastAsia="en-US"/>
        </w:rPr>
        <w:t>-C</w:t>
      </w:r>
      <w:ins w:id="136" w:author="Justin Clark" w:date="2014-01-27T23:41:00Z">
        <w:r w:rsidRPr="0006424B">
          <w:rPr>
            <w:rFonts w:eastAsia="Times New Roman"/>
            <w:color w:val="222222"/>
            <w:sz w:val="24"/>
            <w:szCs w:val="24"/>
            <w:lang w:val="en-US" w:eastAsia="en-US"/>
          </w:rPr>
          <w:t xml:space="preserve">harge relay </w:t>
        </w:r>
      </w:ins>
      <w:r>
        <w:rPr>
          <w:rFonts w:eastAsia="Times New Roman"/>
          <w:color w:val="222222"/>
          <w:sz w:val="24"/>
          <w:szCs w:val="24"/>
          <w:lang w:val="en-US" w:eastAsia="en-US"/>
        </w:rPr>
        <w:t>stays</w:t>
      </w:r>
      <w:r w:rsidR="00805A03">
        <w:rPr>
          <w:rFonts w:eastAsia="Times New Roman"/>
          <w:color w:val="222222"/>
          <w:sz w:val="24"/>
          <w:szCs w:val="24"/>
          <w:lang w:val="en-US" w:eastAsia="en-US"/>
        </w:rPr>
        <w:t xml:space="preserve"> </w:t>
      </w:r>
      <w:r>
        <w:rPr>
          <w:rFonts w:eastAsia="Times New Roman"/>
          <w:color w:val="222222"/>
          <w:sz w:val="24"/>
          <w:szCs w:val="24"/>
          <w:lang w:val="en-US" w:eastAsia="en-US"/>
        </w:rPr>
        <w:t>on</w:t>
      </w:r>
      <w:ins w:id="137" w:author="Justin Clark" w:date="2014-01-27T23:41:00Z">
        <w:r w:rsidRPr="0006424B">
          <w:rPr>
            <w:rFonts w:eastAsia="Times New Roman"/>
            <w:color w:val="222222"/>
            <w:sz w:val="24"/>
            <w:szCs w:val="24"/>
            <w:lang w:val="en-US" w:eastAsia="en-US"/>
          </w:rPr>
          <w:t xml:space="preserve"> and the AIR</w:t>
        </w:r>
      </w:ins>
      <w:r>
        <w:rPr>
          <w:rFonts w:eastAsia="Times New Roman"/>
          <w:color w:val="222222"/>
          <w:sz w:val="24"/>
          <w:szCs w:val="24"/>
          <w:lang w:val="en-US" w:eastAsia="en-US"/>
        </w:rPr>
        <w:t>’s</w:t>
      </w:r>
      <w:ins w:id="138" w:author="Justin Clark" w:date="2014-01-27T23:41:00Z">
        <w:r w:rsidRPr="0006424B">
          <w:rPr>
            <w:rFonts w:eastAsia="Times New Roman"/>
            <w:color w:val="222222"/>
            <w:sz w:val="24"/>
            <w:szCs w:val="24"/>
            <w:lang w:val="en-US" w:eastAsia="en-US"/>
          </w:rPr>
          <w:t xml:space="preserve"> turn on</w:t>
        </w:r>
      </w:ins>
      <w:r w:rsidR="00B906E6">
        <w:rPr>
          <w:rFonts w:eastAsia="Times New Roman"/>
          <w:color w:val="222222"/>
          <w:sz w:val="24"/>
          <w:szCs w:val="24"/>
          <w:lang w:val="en-US" w:eastAsia="en-US"/>
        </w:rPr>
        <w:t xml:space="preserve"> shorting out the P</w:t>
      </w:r>
      <w:r>
        <w:rPr>
          <w:rFonts w:eastAsia="Times New Roman"/>
          <w:color w:val="222222"/>
          <w:sz w:val="24"/>
          <w:szCs w:val="24"/>
          <w:lang w:val="en-US" w:eastAsia="en-US"/>
        </w:rPr>
        <w:t>re</w:t>
      </w:r>
      <w:r w:rsidR="00B906E6">
        <w:rPr>
          <w:rFonts w:eastAsia="Times New Roman"/>
          <w:color w:val="222222"/>
          <w:sz w:val="24"/>
          <w:szCs w:val="24"/>
          <w:lang w:val="en-US" w:eastAsia="en-US"/>
        </w:rPr>
        <w:t>-C</w:t>
      </w:r>
      <w:r>
        <w:rPr>
          <w:rFonts w:eastAsia="Times New Roman"/>
          <w:color w:val="222222"/>
          <w:sz w:val="24"/>
          <w:szCs w:val="24"/>
          <w:lang w:val="en-US" w:eastAsia="en-US"/>
        </w:rPr>
        <w:t>harge resistor</w:t>
      </w:r>
      <w:ins w:id="139" w:author="Justin Clark" w:date="2014-01-27T23:41:00Z">
        <w:r w:rsidRPr="0006424B">
          <w:rPr>
            <w:rFonts w:eastAsia="Times New Roman"/>
            <w:color w:val="222222"/>
            <w:sz w:val="24"/>
            <w:szCs w:val="24"/>
            <w:lang w:val="en-US" w:eastAsia="en-US"/>
          </w:rPr>
          <w:t>. </w:t>
        </w:r>
      </w:ins>
      <w:r w:rsidR="00B906E6">
        <w:rPr>
          <w:rFonts w:eastAsia="Times New Roman"/>
          <w:color w:val="222222"/>
          <w:sz w:val="24"/>
          <w:szCs w:val="24"/>
          <w:lang w:val="en-US" w:eastAsia="en-US"/>
        </w:rPr>
        <w:t>During P</w:t>
      </w:r>
      <w:r>
        <w:rPr>
          <w:rFonts w:eastAsia="Times New Roman"/>
          <w:color w:val="222222"/>
          <w:sz w:val="24"/>
          <w:szCs w:val="24"/>
          <w:lang w:val="en-US" w:eastAsia="en-US"/>
        </w:rPr>
        <w:t>re</w:t>
      </w:r>
      <w:r w:rsidR="00B906E6">
        <w:rPr>
          <w:rFonts w:eastAsia="Times New Roman"/>
          <w:color w:val="222222"/>
          <w:sz w:val="24"/>
          <w:szCs w:val="24"/>
          <w:lang w:val="en-US" w:eastAsia="en-US"/>
        </w:rPr>
        <w:t>-C</w:t>
      </w:r>
      <w:r>
        <w:rPr>
          <w:rFonts w:eastAsia="Times New Roman"/>
          <w:color w:val="222222"/>
          <w:sz w:val="24"/>
          <w:szCs w:val="24"/>
          <w:lang w:val="en-US" w:eastAsia="en-US"/>
        </w:rPr>
        <w:t xml:space="preserve">harge, the car is acquiring data from the motor controller to verify voltage is present and increasing on the battery input to the device. If this doesn’t happen, the car will trip ECU safety stop and report error code. </w:t>
      </w:r>
    </w:p>
    <w:p w:rsidR="00C95CE5" w:rsidRDefault="00C95CE5">
      <w:pPr>
        <w:pStyle w:val="Heading3"/>
        <w:rPr>
          <w:lang w:val="en-US"/>
        </w:rPr>
      </w:pPr>
      <w:bookmarkStart w:id="140" w:name="_Toc399226670"/>
      <w:r>
        <w:rPr>
          <w:lang w:val="en-US"/>
        </w:rPr>
        <w:lastRenderedPageBreak/>
        <w:t>Wiring,</w:t>
      </w:r>
      <w:r w:rsidR="00805A03">
        <w:rPr>
          <w:lang w:val="en-US"/>
        </w:rPr>
        <w:t xml:space="preserve"> </w:t>
      </w:r>
      <w:r>
        <w:rPr>
          <w:lang w:val="en-US"/>
        </w:rPr>
        <w:t>cables,</w:t>
      </w:r>
      <w:r w:rsidR="00805A03">
        <w:rPr>
          <w:lang w:val="en-US"/>
        </w:rPr>
        <w:t xml:space="preserve"> </w:t>
      </w:r>
      <w:r>
        <w:rPr>
          <w:lang w:val="en-US"/>
        </w:rPr>
        <w:t>current</w:t>
      </w:r>
      <w:r w:rsidR="00805A03">
        <w:rPr>
          <w:lang w:val="en-US"/>
        </w:rPr>
        <w:t xml:space="preserve"> </w:t>
      </w:r>
      <w:r>
        <w:rPr>
          <w:lang w:val="en-US"/>
        </w:rPr>
        <w:t>calculations,</w:t>
      </w:r>
      <w:r w:rsidR="00805A03">
        <w:rPr>
          <w:lang w:val="en-US"/>
        </w:rPr>
        <w:t xml:space="preserve"> </w:t>
      </w:r>
      <w:r>
        <w:rPr>
          <w:lang w:val="en-US"/>
        </w:rPr>
        <w:t>connectors</w:t>
      </w:r>
      <w:bookmarkEnd w:id="140"/>
    </w:p>
    <w:p w:rsidR="004D4D0C" w:rsidRDefault="004F37EC" w:rsidP="004D4D0C">
      <w:pPr>
        <w:rPr>
          <w:lang w:val="en-US"/>
        </w:rPr>
      </w:pPr>
      <w:r>
        <w:rPr>
          <w:noProof/>
          <w:lang w:val="en-US" w:eastAsia="en-US"/>
        </w:rPr>
        <w:drawing>
          <wp:inline distT="0" distB="0" distL="0" distR="0" wp14:anchorId="19AE69F6" wp14:editId="5323B731">
            <wp:extent cx="6120765" cy="2176780"/>
            <wp:effectExtent l="0" t="0" r="0" b="0"/>
            <wp:docPr id="12" name="Picture 12" descr="D:\Dropbox\EV\2015\_Safety System (SS)\SS-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ropbox\EV\2015\_Safety System (SS)\SS-PR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765" cy="2176780"/>
                    </a:xfrm>
                    <a:prstGeom prst="rect">
                      <a:avLst/>
                    </a:prstGeom>
                    <a:noFill/>
                    <a:ln>
                      <a:noFill/>
                    </a:ln>
                  </pic:spPr>
                </pic:pic>
              </a:graphicData>
            </a:graphic>
          </wp:inline>
        </w:drawing>
      </w:r>
    </w:p>
    <w:p w:rsidR="00A3185E" w:rsidRDefault="00A3185E" w:rsidP="004D4D0C">
      <w:pPr>
        <w:rPr>
          <w:lang w:val="en-US"/>
        </w:rPr>
      </w:pPr>
    </w:p>
    <w:p w:rsidR="004F37EC" w:rsidRPr="004F37EC" w:rsidRDefault="004F37EC" w:rsidP="004D4D0C">
      <w:pPr>
        <w:rPr>
          <w:noProof/>
          <w:lang w:val="en-US" w:eastAsia="en-US"/>
        </w:rPr>
      </w:pPr>
      <w:r>
        <w:rPr>
          <w:noProof/>
          <w:lang w:val="en-US" w:eastAsia="en-US"/>
        </w:rPr>
        <w:drawing>
          <wp:inline distT="0" distB="0" distL="0" distR="0" wp14:anchorId="1C37BD2F" wp14:editId="21616CB9">
            <wp:extent cx="5656997" cy="1903863"/>
            <wp:effectExtent l="0" t="0" r="20320" b="20320"/>
            <wp:docPr id="13"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Pr>
          <w:noProof/>
          <w:lang w:val="en-US" w:eastAsia="en-US"/>
        </w:rPr>
        <w:t xml:space="preserve">Formula = </w:t>
      </w:r>
      <m:oMath>
        <m:r>
          <w:rPr>
            <w:rFonts w:ascii="Cambria Math" w:hAnsi="Cambria Math"/>
            <w:noProof/>
            <w:sz w:val="28"/>
            <w:szCs w:val="28"/>
            <w:lang w:val="en-US" w:eastAsia="en-US"/>
          </w:rPr>
          <m:t>1-</m:t>
        </m:r>
        <m:sSup>
          <m:sSupPr>
            <m:ctrlPr>
              <w:rPr>
                <w:rFonts w:ascii="Cambria Math" w:hAnsi="Cambria Math"/>
                <w:i/>
                <w:noProof/>
                <w:sz w:val="28"/>
                <w:szCs w:val="28"/>
                <w:lang w:val="en-US" w:eastAsia="en-US"/>
              </w:rPr>
            </m:ctrlPr>
          </m:sSupPr>
          <m:e>
            <m:r>
              <w:rPr>
                <w:rFonts w:ascii="Cambria Math" w:hAnsi="Cambria Math"/>
                <w:noProof/>
                <w:sz w:val="28"/>
                <w:szCs w:val="28"/>
                <w:lang w:val="en-US" w:eastAsia="en-US"/>
              </w:rPr>
              <m:t>294.2</m:t>
            </m:r>
          </m:e>
          <m:sup>
            <m:f>
              <m:fPr>
                <m:ctrlPr>
                  <w:rPr>
                    <w:rFonts w:ascii="Cambria Math" w:hAnsi="Cambria Math"/>
                    <w:i/>
                    <w:noProof/>
                    <w:sz w:val="28"/>
                    <w:szCs w:val="28"/>
                    <w:lang w:val="en-US" w:eastAsia="en-US"/>
                  </w:rPr>
                </m:ctrlPr>
              </m:fPr>
              <m:num>
                <m:r>
                  <w:rPr>
                    <w:rFonts w:ascii="Cambria Math" w:hAnsi="Cambria Math"/>
                    <w:noProof/>
                    <w:sz w:val="28"/>
                    <w:szCs w:val="28"/>
                    <w:lang w:val="en-US" w:eastAsia="en-US"/>
                  </w:rPr>
                  <m:t>-t</m:t>
                </m:r>
              </m:num>
              <m:den>
                <m:r>
                  <w:rPr>
                    <w:rFonts w:ascii="Cambria Math" w:hAnsi="Cambria Math"/>
                    <w:noProof/>
                    <w:sz w:val="28"/>
                    <w:szCs w:val="28"/>
                    <w:lang w:val="en-US" w:eastAsia="en-US"/>
                  </w:rPr>
                  <m:t>150*0.00088</m:t>
                </m:r>
              </m:den>
            </m:f>
          </m:sup>
        </m:sSup>
      </m:oMath>
    </w:p>
    <w:p w:rsidR="004F37EC" w:rsidRDefault="004F37EC" w:rsidP="004D4D0C">
      <w:pPr>
        <w:rPr>
          <w:lang w:val="en-US"/>
        </w:rPr>
      </w:pPr>
      <w:r>
        <w:rPr>
          <w:noProof/>
          <w:lang w:val="en-US" w:eastAsia="en-US"/>
        </w:rPr>
        <w:drawing>
          <wp:inline distT="0" distB="0" distL="0" distR="0" wp14:anchorId="3194B4F9" wp14:editId="30EF7E0A">
            <wp:extent cx="5322626" cy="2081283"/>
            <wp:effectExtent l="0" t="0" r="11430" b="14605"/>
            <wp:docPr id="17"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C95CE5" w:rsidRDefault="004F37EC" w:rsidP="007C0BAA">
      <w:pPr>
        <w:rPr>
          <w:lang w:val="en-US"/>
        </w:rPr>
      </w:pPr>
      <w:r>
        <w:rPr>
          <w:noProof/>
          <w:lang w:val="en-US" w:eastAsia="en-US"/>
        </w:rPr>
        <w:t xml:space="preserve">Formula = </w:t>
      </w:r>
      <m:oMath>
        <m:f>
          <m:fPr>
            <m:ctrlPr>
              <w:rPr>
                <w:rFonts w:ascii="Cambria Math" w:hAnsi="Cambria Math"/>
                <w:i/>
                <w:noProof/>
                <w:sz w:val="28"/>
                <w:szCs w:val="28"/>
                <w:lang w:val="en-US" w:eastAsia="en-US"/>
              </w:rPr>
            </m:ctrlPr>
          </m:fPr>
          <m:num>
            <m:r>
              <w:rPr>
                <w:rFonts w:ascii="Cambria Math" w:hAnsi="Cambria Math"/>
                <w:noProof/>
                <w:sz w:val="28"/>
                <w:szCs w:val="28"/>
                <w:lang w:val="en-US" w:eastAsia="en-US"/>
              </w:rPr>
              <m:t>294.2</m:t>
            </m:r>
          </m:num>
          <m:den>
            <m:r>
              <w:rPr>
                <w:rFonts w:ascii="Cambria Math" w:hAnsi="Cambria Math"/>
                <w:noProof/>
                <w:sz w:val="28"/>
                <w:szCs w:val="28"/>
                <w:lang w:val="en-US" w:eastAsia="en-US"/>
              </w:rPr>
              <m:t>150</m:t>
            </m:r>
          </m:den>
        </m:f>
        <m:sSup>
          <m:sSupPr>
            <m:ctrlPr>
              <w:rPr>
                <w:rFonts w:ascii="Cambria Math" w:hAnsi="Cambria Math"/>
                <w:i/>
                <w:noProof/>
                <w:sz w:val="28"/>
                <w:szCs w:val="28"/>
                <w:lang w:val="en-US" w:eastAsia="en-US"/>
              </w:rPr>
            </m:ctrlPr>
          </m:sSupPr>
          <m:e>
            <m:r>
              <w:rPr>
                <w:rFonts w:ascii="Cambria Math" w:hAnsi="Cambria Math"/>
                <w:noProof/>
                <w:sz w:val="28"/>
                <w:szCs w:val="28"/>
                <w:lang w:val="en-US" w:eastAsia="en-US"/>
              </w:rPr>
              <m:t>294.2</m:t>
            </m:r>
          </m:e>
          <m:sup>
            <m:f>
              <m:fPr>
                <m:ctrlPr>
                  <w:rPr>
                    <w:rFonts w:ascii="Cambria Math" w:hAnsi="Cambria Math"/>
                    <w:i/>
                    <w:noProof/>
                    <w:sz w:val="28"/>
                    <w:szCs w:val="28"/>
                    <w:lang w:val="en-US" w:eastAsia="en-US"/>
                  </w:rPr>
                </m:ctrlPr>
              </m:fPr>
              <m:num>
                <m:r>
                  <w:rPr>
                    <w:rFonts w:ascii="Cambria Math" w:hAnsi="Cambria Math"/>
                    <w:noProof/>
                    <w:sz w:val="28"/>
                    <w:szCs w:val="28"/>
                    <w:lang w:val="en-US" w:eastAsia="en-US"/>
                  </w:rPr>
                  <m:t>-t</m:t>
                </m:r>
              </m:num>
              <m:den>
                <m:r>
                  <w:rPr>
                    <w:rFonts w:ascii="Cambria Math" w:hAnsi="Cambria Math"/>
                    <w:noProof/>
                    <w:sz w:val="28"/>
                    <w:szCs w:val="28"/>
                    <w:lang w:val="en-US" w:eastAsia="en-US"/>
                  </w:rPr>
                  <m:t>150*0.00088</m:t>
                </m:r>
              </m:den>
            </m:f>
          </m:sup>
        </m:sSup>
      </m:oMath>
    </w:p>
    <w:p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8A3538">
        <w:tc>
          <w:tcPr>
            <w:tcW w:w="4536" w:type="dxa"/>
            <w:shd w:val="clear" w:color="auto" w:fill="auto"/>
          </w:tcPr>
          <w:p w:rsidR="00C95CE5" w:rsidRPr="004415AC" w:rsidRDefault="004415AC" w:rsidP="00491016">
            <w:pPr>
              <w:pStyle w:val="TableContents"/>
              <w:keepNext/>
              <w:rPr>
                <w:lang w:val="en-US"/>
              </w:rPr>
            </w:pPr>
            <w:r w:rsidRPr="004415AC">
              <w:rPr>
                <w:lang w:val="en-US"/>
              </w:rPr>
              <w:t>Resistor Type</w:t>
            </w:r>
            <w:r w:rsidR="00C95CE5" w:rsidRPr="004415AC">
              <w:rPr>
                <w:lang w:val="en-US"/>
              </w:rPr>
              <w:t>:</w:t>
            </w:r>
          </w:p>
        </w:tc>
        <w:tc>
          <w:tcPr>
            <w:tcW w:w="4536" w:type="dxa"/>
            <w:shd w:val="clear" w:color="auto" w:fill="auto"/>
          </w:tcPr>
          <w:p w:rsidR="00C95CE5" w:rsidRDefault="00FD428A" w:rsidP="00491016">
            <w:pPr>
              <w:pStyle w:val="TableContents"/>
              <w:keepNext/>
            </w:pPr>
            <w:r w:rsidRPr="00FD428A">
              <w:t>WFH160L150JE</w:t>
            </w:r>
            <w:r>
              <w:t xml:space="preserve"> - </w:t>
            </w:r>
            <w:r>
              <w:rPr>
                <w:color w:val="000000"/>
                <w:sz w:val="18"/>
                <w:szCs w:val="18"/>
                <w:shd w:val="clear" w:color="auto" w:fill="FFFFFF"/>
              </w:rPr>
              <w:t>Wirewound</w:t>
            </w:r>
          </w:p>
        </w:tc>
      </w:tr>
      <w:tr w:rsidR="00C95CE5" w:rsidTr="008A3538">
        <w:tc>
          <w:tcPr>
            <w:tcW w:w="4536" w:type="dxa"/>
            <w:shd w:val="clear" w:color="auto" w:fill="auto"/>
          </w:tcPr>
          <w:p w:rsidR="00C95CE5" w:rsidRDefault="00C95CE5" w:rsidP="00491016">
            <w:pPr>
              <w:pStyle w:val="TableContents"/>
              <w:keepNext/>
            </w:pPr>
            <w:r>
              <w:t>Resistance:</w:t>
            </w:r>
          </w:p>
        </w:tc>
        <w:tc>
          <w:tcPr>
            <w:tcW w:w="4536" w:type="dxa"/>
            <w:shd w:val="clear" w:color="auto" w:fill="auto"/>
          </w:tcPr>
          <w:p w:rsidR="00C95CE5" w:rsidRDefault="00FD428A" w:rsidP="00491016">
            <w:pPr>
              <w:pStyle w:val="TableContents"/>
              <w:keepNext/>
              <w:rPr>
                <w:rFonts w:eastAsia="Arial"/>
                <w:sz w:val="24"/>
                <w:szCs w:val="24"/>
              </w:rPr>
            </w:pPr>
            <w:r>
              <w:t>150</w:t>
            </w:r>
            <w:r w:rsidR="00C95CE5">
              <w:rPr>
                <w:rFonts w:eastAsia="Arial"/>
                <w:sz w:val="24"/>
                <w:szCs w:val="24"/>
              </w:rPr>
              <w:t>Ω</w:t>
            </w:r>
          </w:p>
        </w:tc>
      </w:tr>
      <w:tr w:rsidR="00C95CE5" w:rsidTr="008A3538">
        <w:tc>
          <w:tcPr>
            <w:tcW w:w="4536" w:type="dxa"/>
            <w:shd w:val="clear" w:color="auto" w:fill="auto"/>
          </w:tcPr>
          <w:p w:rsidR="00C95CE5" w:rsidRDefault="00C95CE5" w:rsidP="00491016">
            <w:pPr>
              <w:pStyle w:val="TableContents"/>
              <w:keepNext/>
            </w:pPr>
            <w:r>
              <w:t>Contin</w:t>
            </w:r>
            <w:r w:rsidR="00F948EA">
              <w:t>u</w:t>
            </w:r>
            <w:r>
              <w:t xml:space="preserve">ous </w:t>
            </w:r>
            <w:r w:rsidR="004415AC">
              <w:t>power</w:t>
            </w:r>
            <w:r>
              <w:t xml:space="preserve"> rating:</w:t>
            </w:r>
          </w:p>
        </w:tc>
        <w:tc>
          <w:tcPr>
            <w:tcW w:w="4536" w:type="dxa"/>
            <w:shd w:val="clear" w:color="auto" w:fill="auto"/>
          </w:tcPr>
          <w:p w:rsidR="00C95CE5" w:rsidRDefault="00FD428A" w:rsidP="00491016">
            <w:pPr>
              <w:pStyle w:val="TableContents"/>
              <w:keepNext/>
            </w:pPr>
            <w:r>
              <w:t>160</w:t>
            </w:r>
            <w:r w:rsidR="00C95CE5">
              <w:t>W</w:t>
            </w:r>
          </w:p>
        </w:tc>
      </w:tr>
      <w:tr w:rsidR="00C95CE5" w:rsidTr="008A3538">
        <w:tc>
          <w:tcPr>
            <w:tcW w:w="4536" w:type="dxa"/>
            <w:shd w:val="clear" w:color="auto" w:fill="auto"/>
          </w:tcPr>
          <w:p w:rsidR="00C95CE5" w:rsidRDefault="00C95CE5" w:rsidP="00491016">
            <w:pPr>
              <w:pStyle w:val="TableContents"/>
              <w:keepNext/>
            </w:pPr>
            <w:r>
              <w:t xml:space="preserve">Overload </w:t>
            </w:r>
            <w:r w:rsidR="004415AC">
              <w:t>power rating</w:t>
            </w:r>
            <w:r>
              <w:t>:</w:t>
            </w:r>
          </w:p>
        </w:tc>
        <w:tc>
          <w:tcPr>
            <w:tcW w:w="4536" w:type="dxa"/>
            <w:shd w:val="clear" w:color="auto" w:fill="auto"/>
          </w:tcPr>
          <w:p w:rsidR="00C95CE5" w:rsidRDefault="00FD428A" w:rsidP="00491016">
            <w:pPr>
              <w:pStyle w:val="TableContents"/>
              <w:keepNext/>
            </w:pPr>
            <w:r>
              <w:t>160W</w:t>
            </w:r>
          </w:p>
        </w:tc>
      </w:tr>
      <w:tr w:rsidR="00C95CE5" w:rsidTr="008A3538">
        <w:tc>
          <w:tcPr>
            <w:tcW w:w="4536" w:type="dxa"/>
            <w:shd w:val="clear" w:color="auto" w:fill="auto"/>
          </w:tcPr>
          <w:p w:rsidR="00C95CE5" w:rsidRDefault="00C95CE5" w:rsidP="00491016">
            <w:pPr>
              <w:pStyle w:val="TableContents"/>
              <w:keepNext/>
            </w:pPr>
            <w:r>
              <w:t>Voltage rating:</w:t>
            </w:r>
          </w:p>
        </w:tc>
        <w:tc>
          <w:tcPr>
            <w:tcW w:w="4536" w:type="dxa"/>
            <w:shd w:val="clear" w:color="auto" w:fill="auto"/>
          </w:tcPr>
          <w:p w:rsidR="00C95CE5" w:rsidRDefault="00FD428A" w:rsidP="00491016">
            <w:pPr>
              <w:pStyle w:val="TableContents"/>
              <w:keepNext/>
            </w:pPr>
            <w:r>
              <w:t>600</w:t>
            </w:r>
            <w:r w:rsidR="00C95CE5">
              <w:t>V</w:t>
            </w:r>
          </w:p>
        </w:tc>
      </w:tr>
      <w:tr w:rsidR="00C95CE5" w:rsidTr="008A3538">
        <w:tc>
          <w:tcPr>
            <w:tcW w:w="4536" w:type="dxa"/>
            <w:shd w:val="clear" w:color="auto" w:fill="auto"/>
          </w:tcPr>
          <w:p w:rsidR="00C95CE5" w:rsidRPr="002F736A" w:rsidRDefault="004415AC" w:rsidP="00491016">
            <w:pPr>
              <w:pStyle w:val="TableContents"/>
              <w:keepNext/>
              <w:rPr>
                <w:lang w:val="en-US"/>
              </w:rPr>
            </w:pPr>
            <w:r>
              <w:rPr>
                <w:lang w:val="en-US"/>
              </w:rPr>
              <w:t>Cross</w:t>
            </w:r>
            <w:r w:rsidR="00F948EA">
              <w:rPr>
                <w:lang w:val="en-US"/>
              </w:rPr>
              <w:t>-</w:t>
            </w:r>
            <w:r>
              <w:rPr>
                <w:lang w:val="en-US"/>
              </w:rPr>
              <w:t>sectional area</w:t>
            </w:r>
            <w:r w:rsidR="00C95CE5" w:rsidRPr="002F736A">
              <w:rPr>
                <w:lang w:val="en-US"/>
              </w:rPr>
              <w:t xml:space="preserve"> of the wire</w:t>
            </w:r>
            <w:r w:rsidR="00063763">
              <w:rPr>
                <w:lang w:val="en-US"/>
              </w:rPr>
              <w:t xml:space="preserve"> used</w:t>
            </w:r>
            <w:r w:rsidR="00C95CE5" w:rsidRPr="002F736A">
              <w:rPr>
                <w:lang w:val="en-US"/>
              </w:rPr>
              <w:t>:</w:t>
            </w:r>
          </w:p>
        </w:tc>
        <w:tc>
          <w:tcPr>
            <w:tcW w:w="4536" w:type="dxa"/>
            <w:shd w:val="clear" w:color="auto" w:fill="auto"/>
          </w:tcPr>
          <w:p w:rsidR="00C95CE5" w:rsidRDefault="00511859" w:rsidP="00491016">
            <w:pPr>
              <w:pStyle w:val="TableContents"/>
              <w:keepNext/>
            </w:pPr>
            <w:r>
              <w:rPr>
                <w:color w:val="000000"/>
                <w:sz w:val="21"/>
                <w:szCs w:val="21"/>
              </w:rPr>
              <w:t>1.31</w:t>
            </w:r>
            <w:r w:rsidR="00C95CE5">
              <w:t>mm²</w:t>
            </w:r>
          </w:p>
        </w:tc>
      </w:tr>
    </w:tbl>
    <w:p w:rsidR="00C95CE5" w:rsidRPr="002F736A" w:rsidRDefault="00C95CE5">
      <w:pPr>
        <w:pStyle w:val="Table"/>
        <w:rPr>
          <w:lang w:val="en-US"/>
        </w:rPr>
      </w:pPr>
      <w:bookmarkStart w:id="141" w:name="_Toc399226742"/>
      <w:proofErr w:type="gramStart"/>
      <w:r w:rsidRPr="002F736A">
        <w:rPr>
          <w:lang w:val="en-US"/>
        </w:rPr>
        <w:t xml:space="preserve">Table </w:t>
      </w:r>
      <w:r w:rsidR="008A79C5">
        <w:rPr>
          <w:lang w:val="en-US"/>
        </w:rPr>
        <w:fldChar w:fldCharType="begin"/>
      </w:r>
      <w:r w:rsidR="00AD5018">
        <w:rPr>
          <w:lang w:val="en-US"/>
        </w:rPr>
        <w:instrText xml:space="preserve"> STYLEREF 1 \s </w:instrText>
      </w:r>
      <w:r w:rsidR="008A79C5">
        <w:rPr>
          <w:lang w:val="en-US"/>
        </w:rPr>
        <w:fldChar w:fldCharType="separate"/>
      </w:r>
      <w:r w:rsidR="0060186C">
        <w:rPr>
          <w:noProof/>
          <w:lang w:val="en-US"/>
        </w:rPr>
        <w:t>2</w:t>
      </w:r>
      <w:r w:rsidR="008A79C5">
        <w:rPr>
          <w:lang w:val="en-US"/>
        </w:rPr>
        <w:fldChar w:fldCharType="end"/>
      </w:r>
      <w:r w:rsidR="00AD5018">
        <w:rPr>
          <w:lang w:val="en-US"/>
        </w:rPr>
        <w:t>.</w:t>
      </w:r>
      <w:proofErr w:type="gramEnd"/>
      <w:r w:rsidR="008A79C5">
        <w:rPr>
          <w:lang w:val="en-US"/>
        </w:rPr>
        <w:fldChar w:fldCharType="begin"/>
      </w:r>
      <w:r w:rsidR="00AD5018">
        <w:rPr>
          <w:lang w:val="en-US"/>
        </w:rPr>
        <w:instrText xml:space="preserve"> SEQ Table \* ARABIC \s 1 </w:instrText>
      </w:r>
      <w:r w:rsidR="008A79C5">
        <w:rPr>
          <w:lang w:val="en-US"/>
        </w:rPr>
        <w:fldChar w:fldCharType="separate"/>
      </w:r>
      <w:r w:rsidR="0060186C">
        <w:rPr>
          <w:noProof/>
          <w:lang w:val="en-US"/>
        </w:rPr>
        <w:t>7</w:t>
      </w:r>
      <w:r w:rsidR="008A79C5">
        <w:rPr>
          <w:lang w:val="en-US"/>
        </w:rPr>
        <w:fldChar w:fldCharType="end"/>
      </w:r>
      <w:r w:rsidRPr="002F736A">
        <w:rPr>
          <w:lang w:val="en-US"/>
        </w:rPr>
        <w:t xml:space="preserve"> General data of the pre-charge resistor</w:t>
      </w:r>
      <w:bookmarkEnd w:id="141"/>
    </w:p>
    <w:p w:rsidR="00C95CE5" w:rsidRPr="002F736A" w:rsidRDefault="00C95CE5">
      <w:pPr>
        <w:pStyle w:val="Table"/>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8A3538">
        <w:tc>
          <w:tcPr>
            <w:tcW w:w="4536" w:type="dxa"/>
            <w:shd w:val="clear" w:color="auto" w:fill="auto"/>
          </w:tcPr>
          <w:p w:rsidR="00C95CE5" w:rsidRDefault="004415AC" w:rsidP="00491016">
            <w:pPr>
              <w:pStyle w:val="TableContents"/>
              <w:keepNext/>
            </w:pPr>
            <w:r>
              <w:t>Relay Type</w:t>
            </w:r>
            <w:r w:rsidR="00C95CE5">
              <w:t>:</w:t>
            </w:r>
          </w:p>
        </w:tc>
        <w:tc>
          <w:tcPr>
            <w:tcW w:w="4536" w:type="dxa"/>
            <w:shd w:val="clear" w:color="auto" w:fill="auto"/>
          </w:tcPr>
          <w:p w:rsidR="00C95CE5" w:rsidRPr="007C0BAA" w:rsidRDefault="00283522" w:rsidP="007C0BAA">
            <w:pPr>
              <w:pStyle w:val="Heading1"/>
              <w:shd w:val="clear" w:color="auto" w:fill="FFFFFF"/>
              <w:tabs>
                <w:tab w:val="clear" w:pos="0"/>
              </w:tabs>
              <w:spacing w:before="0"/>
              <w:rPr>
                <w:rFonts w:cs="Arial"/>
                <w:b w:val="0"/>
                <w:bCs w:val="0"/>
                <w:color w:val="000000"/>
                <w:sz w:val="24"/>
                <w:szCs w:val="24"/>
              </w:rPr>
            </w:pPr>
            <w:r>
              <w:rPr>
                <w:rFonts w:cs="Arial"/>
                <w:b w:val="0"/>
                <w:bCs w:val="0"/>
                <w:color w:val="000000"/>
                <w:sz w:val="24"/>
                <w:szCs w:val="24"/>
              </w:rPr>
              <w:t>5501</w:t>
            </w:r>
            <w:r w:rsidR="007C0BAA">
              <w:rPr>
                <w:rFonts w:cs="Arial"/>
                <w:b w:val="0"/>
                <w:bCs w:val="0"/>
                <w:color w:val="000000"/>
                <w:sz w:val="24"/>
                <w:szCs w:val="24"/>
              </w:rPr>
              <w:t>-24-1</w:t>
            </w:r>
          </w:p>
        </w:tc>
      </w:tr>
      <w:tr w:rsidR="00C95CE5" w:rsidTr="008A3538">
        <w:tc>
          <w:tcPr>
            <w:tcW w:w="4536" w:type="dxa"/>
            <w:shd w:val="clear" w:color="auto" w:fill="auto"/>
          </w:tcPr>
          <w:p w:rsidR="00C95CE5" w:rsidRDefault="00C95CE5" w:rsidP="00491016">
            <w:pPr>
              <w:pStyle w:val="TableContents"/>
              <w:keepNext/>
            </w:pPr>
            <w:r>
              <w:t>Contact arrangment:</w:t>
            </w:r>
          </w:p>
        </w:tc>
        <w:tc>
          <w:tcPr>
            <w:tcW w:w="4536" w:type="dxa"/>
            <w:shd w:val="clear" w:color="auto" w:fill="auto"/>
          </w:tcPr>
          <w:p w:rsidR="00C95CE5" w:rsidRDefault="007C0BAA" w:rsidP="00491016">
            <w:pPr>
              <w:pStyle w:val="TableContents"/>
              <w:keepNext/>
            </w:pPr>
            <w:r>
              <w:t>SPST</w:t>
            </w:r>
            <w:r w:rsidR="00283522">
              <w:t>-NO</w:t>
            </w:r>
          </w:p>
        </w:tc>
      </w:tr>
      <w:tr w:rsidR="00C95CE5" w:rsidTr="008A3538">
        <w:tc>
          <w:tcPr>
            <w:tcW w:w="4536" w:type="dxa"/>
            <w:shd w:val="clear" w:color="auto" w:fill="auto"/>
          </w:tcPr>
          <w:p w:rsidR="00C95CE5" w:rsidRDefault="00C95CE5" w:rsidP="00491016">
            <w:pPr>
              <w:pStyle w:val="TableContents"/>
              <w:keepNext/>
            </w:pPr>
            <w:r>
              <w:t>Contin</w:t>
            </w:r>
            <w:r w:rsidR="00F948EA">
              <w:t>u</w:t>
            </w:r>
            <w:r>
              <w:t xml:space="preserve">ous DC current: </w:t>
            </w:r>
          </w:p>
        </w:tc>
        <w:tc>
          <w:tcPr>
            <w:tcW w:w="4536" w:type="dxa"/>
            <w:shd w:val="clear" w:color="auto" w:fill="auto"/>
          </w:tcPr>
          <w:p w:rsidR="00C95CE5" w:rsidRDefault="007C0BAA" w:rsidP="00491016">
            <w:pPr>
              <w:pStyle w:val="TableContents"/>
              <w:keepNext/>
            </w:pPr>
            <w:r>
              <w:t>3</w:t>
            </w:r>
            <w:r w:rsidR="00C95CE5">
              <w:t>A</w:t>
            </w:r>
          </w:p>
        </w:tc>
      </w:tr>
      <w:tr w:rsidR="00C95CE5" w:rsidTr="008A3538">
        <w:tc>
          <w:tcPr>
            <w:tcW w:w="4536" w:type="dxa"/>
            <w:shd w:val="clear" w:color="auto" w:fill="auto"/>
          </w:tcPr>
          <w:p w:rsidR="00C95CE5" w:rsidRDefault="00C95CE5" w:rsidP="00491016">
            <w:pPr>
              <w:pStyle w:val="TableContents"/>
              <w:keepNext/>
            </w:pPr>
            <w:r>
              <w:t xml:space="preserve">Voltage rating </w:t>
            </w:r>
          </w:p>
        </w:tc>
        <w:tc>
          <w:tcPr>
            <w:tcW w:w="4536" w:type="dxa"/>
            <w:shd w:val="clear" w:color="auto" w:fill="auto"/>
          </w:tcPr>
          <w:p w:rsidR="00C95CE5" w:rsidRDefault="007C0BAA" w:rsidP="00491016">
            <w:pPr>
              <w:pStyle w:val="TableContents"/>
              <w:keepNext/>
            </w:pPr>
            <w:r>
              <w:t>75</w:t>
            </w:r>
            <w:r w:rsidR="00C95CE5">
              <w:t>00V</w:t>
            </w:r>
            <w:r w:rsidR="004415AC">
              <w:t>DC</w:t>
            </w:r>
          </w:p>
        </w:tc>
      </w:tr>
      <w:tr w:rsidR="00C95CE5" w:rsidTr="008A3538">
        <w:tc>
          <w:tcPr>
            <w:tcW w:w="4536" w:type="dxa"/>
            <w:shd w:val="clear" w:color="auto" w:fill="auto"/>
          </w:tcPr>
          <w:p w:rsidR="00C95CE5" w:rsidRPr="002F736A" w:rsidRDefault="00F948EA" w:rsidP="00491016">
            <w:pPr>
              <w:pStyle w:val="TableContents"/>
              <w:keepNext/>
              <w:rPr>
                <w:lang w:val="en-US"/>
              </w:rPr>
            </w:pPr>
            <w:r>
              <w:rPr>
                <w:lang w:val="en-US"/>
              </w:rPr>
              <w:t>Cross-sectional area</w:t>
            </w:r>
            <w:r w:rsidR="00C95CE5" w:rsidRPr="002F736A">
              <w:rPr>
                <w:lang w:val="en-US"/>
              </w:rPr>
              <w:t xml:space="preserve"> of the wire</w:t>
            </w:r>
            <w:r w:rsidR="00063763">
              <w:rPr>
                <w:lang w:val="en-US"/>
              </w:rPr>
              <w:t xml:space="preserve"> used</w:t>
            </w:r>
            <w:r w:rsidR="00C95CE5" w:rsidRPr="002F736A">
              <w:rPr>
                <w:lang w:val="en-US"/>
              </w:rPr>
              <w:t>:</w:t>
            </w:r>
          </w:p>
        </w:tc>
        <w:tc>
          <w:tcPr>
            <w:tcW w:w="4536" w:type="dxa"/>
            <w:shd w:val="clear" w:color="auto" w:fill="auto"/>
          </w:tcPr>
          <w:p w:rsidR="00C95CE5" w:rsidRDefault="00511859" w:rsidP="00491016">
            <w:pPr>
              <w:pStyle w:val="TableContents"/>
              <w:keepNext/>
            </w:pPr>
            <w:r>
              <w:rPr>
                <w:color w:val="000000"/>
                <w:sz w:val="21"/>
                <w:szCs w:val="21"/>
              </w:rPr>
              <w:t>1.31</w:t>
            </w:r>
            <w:r w:rsidR="00C95CE5">
              <w:t>mm²</w:t>
            </w:r>
          </w:p>
        </w:tc>
      </w:tr>
    </w:tbl>
    <w:p w:rsidR="00C95CE5" w:rsidRDefault="00C95CE5">
      <w:pPr>
        <w:pStyle w:val="Table"/>
        <w:rPr>
          <w:lang w:val="en-US"/>
        </w:rPr>
      </w:pPr>
      <w:bookmarkStart w:id="142" w:name="_Toc399226743"/>
      <w:proofErr w:type="gramStart"/>
      <w:r>
        <w:rPr>
          <w:lang w:val="en-US"/>
        </w:rPr>
        <w:t xml:space="preserve">Table </w:t>
      </w:r>
      <w:r w:rsidR="008A79C5">
        <w:rPr>
          <w:lang w:val="en-US"/>
        </w:rPr>
        <w:fldChar w:fldCharType="begin"/>
      </w:r>
      <w:r w:rsidR="00AD5018">
        <w:rPr>
          <w:lang w:val="en-US"/>
        </w:rPr>
        <w:instrText xml:space="preserve"> STYLEREF 1 \s </w:instrText>
      </w:r>
      <w:r w:rsidR="008A79C5">
        <w:rPr>
          <w:lang w:val="en-US"/>
        </w:rPr>
        <w:fldChar w:fldCharType="separate"/>
      </w:r>
      <w:r w:rsidR="0060186C">
        <w:rPr>
          <w:noProof/>
          <w:lang w:val="en-US"/>
        </w:rPr>
        <w:t>2</w:t>
      </w:r>
      <w:r w:rsidR="008A79C5">
        <w:rPr>
          <w:lang w:val="en-US"/>
        </w:rPr>
        <w:fldChar w:fldCharType="end"/>
      </w:r>
      <w:r w:rsidR="00AD5018">
        <w:rPr>
          <w:lang w:val="en-US"/>
        </w:rPr>
        <w:t>.</w:t>
      </w:r>
      <w:proofErr w:type="gramEnd"/>
      <w:r w:rsidR="008A79C5">
        <w:rPr>
          <w:lang w:val="en-US"/>
        </w:rPr>
        <w:fldChar w:fldCharType="begin"/>
      </w:r>
      <w:r w:rsidR="00AD5018">
        <w:rPr>
          <w:lang w:val="en-US"/>
        </w:rPr>
        <w:instrText xml:space="preserve"> SEQ Table \* ARABIC \s 1 </w:instrText>
      </w:r>
      <w:r w:rsidR="008A79C5">
        <w:rPr>
          <w:lang w:val="en-US"/>
        </w:rPr>
        <w:fldChar w:fldCharType="separate"/>
      </w:r>
      <w:r w:rsidR="0060186C">
        <w:rPr>
          <w:noProof/>
          <w:lang w:val="en-US"/>
        </w:rPr>
        <w:t>8</w:t>
      </w:r>
      <w:r w:rsidR="008A79C5">
        <w:rPr>
          <w:lang w:val="en-US"/>
        </w:rPr>
        <w:fldChar w:fldCharType="end"/>
      </w:r>
      <w:r>
        <w:rPr>
          <w:lang w:val="en-US"/>
        </w:rPr>
        <w:t xml:space="preserve"> General data of the pre-charge relay</w:t>
      </w:r>
      <w:bookmarkEnd w:id="142"/>
    </w:p>
    <w:p w:rsidR="00C95CE5" w:rsidRDefault="00C95CE5">
      <w:pPr>
        <w:pStyle w:val="Heading3"/>
        <w:rPr>
          <w:lang w:val="en-US"/>
        </w:rPr>
      </w:pPr>
      <w:bookmarkStart w:id="143" w:name="_Toc399226671"/>
      <w:r>
        <w:rPr>
          <w:lang w:val="en-US"/>
        </w:rPr>
        <w:t>Position</w:t>
      </w:r>
      <w:r w:rsidR="008B17D4">
        <w:rPr>
          <w:lang w:val="en-US"/>
        </w:rPr>
        <w:t xml:space="preserve"> </w:t>
      </w:r>
      <w:r>
        <w:rPr>
          <w:lang w:val="en-US"/>
        </w:rPr>
        <w:t>in</w:t>
      </w:r>
      <w:r w:rsidR="008B17D4">
        <w:rPr>
          <w:lang w:val="en-US"/>
        </w:rPr>
        <w:t xml:space="preserve"> </w:t>
      </w:r>
      <w:r>
        <w:rPr>
          <w:lang w:val="en-US"/>
        </w:rPr>
        <w:t>car</w:t>
      </w:r>
      <w:bookmarkEnd w:id="143"/>
    </w:p>
    <w:p w:rsidR="00C95CE5" w:rsidRPr="007C0BAA" w:rsidRDefault="00C95CE5">
      <w:pPr>
        <w:rPr>
          <w:color w:val="FF0000"/>
          <w:lang w:val="en-US"/>
        </w:rPr>
      </w:pPr>
    </w:p>
    <w:p w:rsidR="008A47C2" w:rsidRDefault="008A47C2">
      <w:pPr>
        <w:rPr>
          <w:lang w:val="en-US"/>
        </w:rPr>
      </w:pPr>
    </w:p>
    <w:p w:rsidR="0013042C" w:rsidRDefault="0013042C">
      <w:pPr>
        <w:rPr>
          <w:lang w:val="en-US"/>
        </w:rPr>
      </w:pPr>
    </w:p>
    <w:p w:rsidR="00C95CE5" w:rsidRDefault="00C95CE5">
      <w:pPr>
        <w:pStyle w:val="Heading2"/>
        <w:rPr>
          <w:lang w:val="en-US"/>
        </w:rPr>
      </w:pPr>
      <w:bookmarkStart w:id="144" w:name="_Toc399226672"/>
      <w:r>
        <w:rPr>
          <w:lang w:val="en-US"/>
        </w:rPr>
        <w:t>Discharge</w:t>
      </w:r>
      <w:r w:rsidR="001E6972">
        <w:rPr>
          <w:lang w:val="en-US"/>
        </w:rPr>
        <w:t xml:space="preserve"> </w:t>
      </w:r>
      <w:r>
        <w:rPr>
          <w:lang w:val="en-US"/>
        </w:rPr>
        <w:t>circuitry</w:t>
      </w:r>
      <w:bookmarkEnd w:id="144"/>
    </w:p>
    <w:p w:rsidR="00C95CE5" w:rsidRDefault="00C95CE5">
      <w:pPr>
        <w:pStyle w:val="Heading3"/>
        <w:rPr>
          <w:lang w:val="en-US"/>
        </w:rPr>
      </w:pPr>
      <w:bookmarkStart w:id="145" w:name="_Toc399226673"/>
      <w:r>
        <w:rPr>
          <w:lang w:val="en-US"/>
        </w:rPr>
        <w:t>Description</w:t>
      </w:r>
      <w:bookmarkEnd w:id="145"/>
    </w:p>
    <w:p w:rsidR="00C95CE5" w:rsidRDefault="000107BD" w:rsidP="000107BD">
      <w:pPr>
        <w:rPr>
          <w:lang w:val="en-US"/>
        </w:rPr>
      </w:pPr>
      <w:bookmarkStart w:id="146" w:name="_Toc399226674"/>
      <w:r>
        <w:rPr>
          <w:lang w:val="en-US"/>
        </w:rPr>
        <w:t>O</w:t>
      </w:r>
      <w:r w:rsidRPr="000107BD">
        <w:rPr>
          <w:lang w:val="en-US"/>
        </w:rPr>
        <w:t>ur system requires a discharge system to get the capacitive energy out of the motor control</w:t>
      </w:r>
      <w:r w:rsidR="008C4D9D">
        <w:rPr>
          <w:lang w:val="en-US"/>
        </w:rPr>
        <w:t>ler. Our system uses multiple (3</w:t>
      </w:r>
      <w:r w:rsidRPr="000107BD">
        <w:rPr>
          <w:lang w:val="en-US"/>
        </w:rPr>
        <w:t xml:space="preserve">) resistors to drop the energy. We are able to discharge the energy in </w:t>
      </w:r>
      <w:r w:rsidRPr="000107BD">
        <w:rPr>
          <w:lang w:val="en-US"/>
        </w:rPr>
        <w:lastRenderedPageBreak/>
        <w:t>about 1.8 seconds. The relay is normally closed and when the AIR is powered up they move to the open position.</w:t>
      </w:r>
      <w:bookmarkEnd w:id="146"/>
    </w:p>
    <w:p w:rsidR="000107BD" w:rsidRDefault="000107BD" w:rsidP="000107BD">
      <w:pPr>
        <w:rPr>
          <w:lang w:val="en-US"/>
        </w:rPr>
      </w:pPr>
    </w:p>
    <w:p w:rsidR="000107BD" w:rsidRDefault="000107BD" w:rsidP="000107BD">
      <w:pPr>
        <w:rPr>
          <w:lang w:val="en-US"/>
        </w:rPr>
      </w:pPr>
      <w:r>
        <w:rPr>
          <w:noProof/>
          <w:lang w:val="en-US" w:eastAsia="en-US"/>
        </w:rPr>
        <w:drawing>
          <wp:inline distT="0" distB="0" distL="0" distR="0" wp14:anchorId="6EC30758" wp14:editId="4AFDA045">
            <wp:extent cx="4756244" cy="1944806"/>
            <wp:effectExtent l="0" t="0" r="25400" b="1778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0107BD" w:rsidRPr="000107BD" w:rsidRDefault="000107BD" w:rsidP="000107BD">
      <w:pPr>
        <w:rPr>
          <w:sz w:val="24"/>
          <w:szCs w:val="24"/>
          <w:lang w:val="en-US"/>
        </w:rPr>
      </w:pPr>
      <w:r w:rsidRPr="000107BD">
        <w:rPr>
          <w:noProof/>
          <w:sz w:val="24"/>
          <w:szCs w:val="24"/>
          <w:lang w:val="en-US" w:eastAsia="en-US"/>
        </w:rPr>
        <w:t xml:space="preserve">Formula = </w:t>
      </w:r>
      <m:oMath>
        <m:f>
          <m:fPr>
            <m:ctrlPr>
              <w:rPr>
                <w:rFonts w:ascii="Cambria Math" w:hAnsi="Cambria Math"/>
                <w:i/>
                <w:noProof/>
                <w:sz w:val="24"/>
                <w:szCs w:val="24"/>
                <w:lang w:val="en-US" w:eastAsia="en-US"/>
              </w:rPr>
            </m:ctrlPr>
          </m:fPr>
          <m:num>
            <m:r>
              <w:rPr>
                <w:rFonts w:ascii="Cambria Math" w:hAnsi="Cambria Math"/>
                <w:noProof/>
                <w:sz w:val="24"/>
                <w:szCs w:val="24"/>
                <w:lang w:val="en-US" w:eastAsia="en-US"/>
              </w:rPr>
              <m:t>294.2</m:t>
            </m:r>
          </m:num>
          <m:den>
            <m:r>
              <w:rPr>
                <w:rFonts w:ascii="Cambria Math" w:hAnsi="Cambria Math"/>
                <w:noProof/>
                <w:sz w:val="24"/>
                <w:szCs w:val="24"/>
                <w:lang w:val="en-US" w:eastAsia="en-US"/>
              </w:rPr>
              <m:t>450</m:t>
            </m:r>
          </m:den>
        </m:f>
        <m:sSup>
          <m:sSupPr>
            <m:ctrlPr>
              <w:rPr>
                <w:rFonts w:ascii="Cambria Math" w:hAnsi="Cambria Math"/>
                <w:i/>
                <w:noProof/>
                <w:sz w:val="24"/>
                <w:szCs w:val="24"/>
                <w:lang w:val="en-US" w:eastAsia="en-US"/>
              </w:rPr>
            </m:ctrlPr>
          </m:sSupPr>
          <m:e>
            <m:r>
              <w:rPr>
                <w:rFonts w:ascii="Cambria Math" w:hAnsi="Cambria Math"/>
                <w:noProof/>
                <w:sz w:val="24"/>
                <w:szCs w:val="24"/>
                <w:lang w:val="en-US" w:eastAsia="en-US"/>
              </w:rPr>
              <m:t>2.7182</m:t>
            </m:r>
          </m:e>
          <m:sup>
            <m:f>
              <m:fPr>
                <m:ctrlPr>
                  <w:rPr>
                    <w:rFonts w:ascii="Cambria Math" w:hAnsi="Cambria Math"/>
                    <w:i/>
                    <w:noProof/>
                    <w:sz w:val="24"/>
                    <w:szCs w:val="24"/>
                    <w:lang w:val="en-US" w:eastAsia="en-US"/>
                  </w:rPr>
                </m:ctrlPr>
              </m:fPr>
              <m:num>
                <m:r>
                  <w:rPr>
                    <w:rFonts w:ascii="Cambria Math" w:hAnsi="Cambria Math"/>
                    <w:noProof/>
                    <w:sz w:val="24"/>
                    <w:szCs w:val="24"/>
                    <w:lang w:val="en-US" w:eastAsia="en-US"/>
                  </w:rPr>
                  <m:t>-t</m:t>
                </m:r>
              </m:num>
              <m:den>
                <m:r>
                  <w:rPr>
                    <w:rFonts w:ascii="Cambria Math" w:hAnsi="Cambria Math"/>
                    <w:noProof/>
                    <w:sz w:val="24"/>
                    <w:szCs w:val="24"/>
                    <w:lang w:val="en-US" w:eastAsia="en-US"/>
                  </w:rPr>
                  <m:t>150*0.00088</m:t>
                </m:r>
              </m:den>
            </m:f>
          </m:sup>
        </m:sSup>
      </m:oMath>
    </w:p>
    <w:p w:rsidR="000107BD" w:rsidRDefault="000107BD">
      <w:pPr>
        <w:rPr>
          <w:lang w:val="en-US"/>
        </w:rPr>
      </w:pPr>
      <w:r>
        <w:rPr>
          <w:noProof/>
          <w:lang w:val="en-US" w:eastAsia="en-US"/>
        </w:rPr>
        <w:drawing>
          <wp:inline distT="0" distB="0" distL="0" distR="0" wp14:anchorId="7EFA6715" wp14:editId="67517FAC">
            <wp:extent cx="4756244" cy="1849271"/>
            <wp:effectExtent l="0" t="0" r="25400" b="1778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0107BD" w:rsidRPr="000107BD" w:rsidRDefault="000107BD" w:rsidP="000107BD">
      <w:pPr>
        <w:rPr>
          <w:sz w:val="28"/>
          <w:szCs w:val="28"/>
          <w:lang w:val="en-US"/>
        </w:rPr>
      </w:pPr>
      <w:r w:rsidRPr="000107BD">
        <w:rPr>
          <w:noProof/>
          <w:sz w:val="28"/>
          <w:szCs w:val="28"/>
          <w:lang w:val="en-US" w:eastAsia="en-US"/>
        </w:rPr>
        <w:t xml:space="preserve">Formula = </w:t>
      </w:r>
      <m:oMath>
        <m:r>
          <w:rPr>
            <w:rFonts w:ascii="Cambria Math" w:hAnsi="Cambria Math"/>
            <w:noProof/>
            <w:sz w:val="28"/>
            <w:szCs w:val="28"/>
            <w:lang w:val="en-US" w:eastAsia="en-US"/>
          </w:rPr>
          <m:t>294.2*</m:t>
        </m:r>
        <m:sSup>
          <m:sSupPr>
            <m:ctrlPr>
              <w:rPr>
                <w:rFonts w:ascii="Cambria Math" w:hAnsi="Cambria Math"/>
                <w:i/>
                <w:noProof/>
                <w:sz w:val="28"/>
                <w:szCs w:val="28"/>
                <w:lang w:val="en-US" w:eastAsia="en-US"/>
              </w:rPr>
            </m:ctrlPr>
          </m:sSupPr>
          <m:e>
            <m:r>
              <w:rPr>
                <w:rFonts w:ascii="Cambria Math" w:hAnsi="Cambria Math"/>
                <w:noProof/>
                <w:sz w:val="28"/>
                <w:szCs w:val="28"/>
                <w:lang w:val="en-US" w:eastAsia="en-US"/>
              </w:rPr>
              <m:t>2.7182</m:t>
            </m:r>
          </m:e>
          <m:sup>
            <m:f>
              <m:fPr>
                <m:ctrlPr>
                  <w:rPr>
                    <w:rFonts w:ascii="Cambria Math" w:hAnsi="Cambria Math"/>
                    <w:i/>
                    <w:noProof/>
                    <w:sz w:val="28"/>
                    <w:szCs w:val="28"/>
                    <w:lang w:val="en-US" w:eastAsia="en-US"/>
                  </w:rPr>
                </m:ctrlPr>
              </m:fPr>
              <m:num>
                <m:r>
                  <w:rPr>
                    <w:rFonts w:ascii="Cambria Math" w:hAnsi="Cambria Math"/>
                    <w:noProof/>
                    <w:sz w:val="28"/>
                    <w:szCs w:val="28"/>
                    <w:lang w:val="en-US" w:eastAsia="en-US"/>
                  </w:rPr>
                  <m:t>-t</m:t>
                </m:r>
              </m:num>
              <m:den>
                <m:r>
                  <w:rPr>
                    <w:rFonts w:ascii="Cambria Math" w:hAnsi="Cambria Math"/>
                    <w:noProof/>
                    <w:sz w:val="28"/>
                    <w:szCs w:val="28"/>
                    <w:lang w:val="en-US" w:eastAsia="en-US"/>
                  </w:rPr>
                  <m:t>150*0.00088</m:t>
                </m:r>
              </m:den>
            </m:f>
          </m:sup>
        </m:sSup>
      </m:oMath>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948EA" w:rsidTr="00A065ED">
        <w:tc>
          <w:tcPr>
            <w:tcW w:w="4536" w:type="dxa"/>
            <w:shd w:val="clear" w:color="auto" w:fill="auto"/>
          </w:tcPr>
          <w:p w:rsidR="00F948EA" w:rsidRPr="00F948EA" w:rsidRDefault="00F948EA" w:rsidP="00491016">
            <w:pPr>
              <w:pStyle w:val="TableContents"/>
              <w:keepNext/>
            </w:pPr>
            <w:r w:rsidRPr="00F948EA">
              <w:lastRenderedPageBreak/>
              <w:t>Resistor Type:</w:t>
            </w:r>
          </w:p>
        </w:tc>
        <w:tc>
          <w:tcPr>
            <w:tcW w:w="4536" w:type="dxa"/>
            <w:shd w:val="clear" w:color="auto" w:fill="auto"/>
          </w:tcPr>
          <w:p w:rsidR="00F948EA" w:rsidRDefault="006B60EA" w:rsidP="00491016">
            <w:pPr>
              <w:pStyle w:val="TableContents"/>
              <w:keepNext/>
            </w:pPr>
            <w:r w:rsidRPr="00FD428A">
              <w:t>WFH160L150JE</w:t>
            </w:r>
            <w:r>
              <w:t xml:space="preserve"> - </w:t>
            </w:r>
            <w:r>
              <w:rPr>
                <w:color w:val="000000"/>
                <w:sz w:val="18"/>
                <w:szCs w:val="18"/>
                <w:shd w:val="clear" w:color="auto" w:fill="FFFFFF"/>
              </w:rPr>
              <w:t>Wirewound</w:t>
            </w:r>
          </w:p>
        </w:tc>
      </w:tr>
      <w:tr w:rsidR="00F948EA" w:rsidTr="00A065ED">
        <w:tc>
          <w:tcPr>
            <w:tcW w:w="4536" w:type="dxa"/>
            <w:shd w:val="clear" w:color="auto" w:fill="auto"/>
          </w:tcPr>
          <w:p w:rsidR="00F948EA" w:rsidRDefault="00F948EA" w:rsidP="00491016">
            <w:pPr>
              <w:pStyle w:val="TableContents"/>
              <w:keepNext/>
            </w:pPr>
            <w:r>
              <w:t>Resistance:</w:t>
            </w:r>
          </w:p>
        </w:tc>
        <w:tc>
          <w:tcPr>
            <w:tcW w:w="4536" w:type="dxa"/>
            <w:shd w:val="clear" w:color="auto" w:fill="auto"/>
          </w:tcPr>
          <w:p w:rsidR="00F948EA" w:rsidRPr="00F948EA" w:rsidRDefault="006B60EA" w:rsidP="00491016">
            <w:pPr>
              <w:pStyle w:val="TableContents"/>
              <w:keepNext/>
            </w:pPr>
            <w:r>
              <w:t>450</w:t>
            </w:r>
            <w:r w:rsidR="00F948EA" w:rsidRPr="00F948EA">
              <w:t>Ω</w:t>
            </w:r>
          </w:p>
        </w:tc>
      </w:tr>
      <w:tr w:rsidR="00F948EA" w:rsidTr="00A065ED">
        <w:tc>
          <w:tcPr>
            <w:tcW w:w="4536" w:type="dxa"/>
            <w:shd w:val="clear" w:color="auto" w:fill="auto"/>
          </w:tcPr>
          <w:p w:rsidR="00F948EA" w:rsidRDefault="00F948EA" w:rsidP="00491016">
            <w:pPr>
              <w:pStyle w:val="TableContents"/>
              <w:keepNext/>
            </w:pPr>
            <w:r>
              <w:t>Continuous power rating:</w:t>
            </w:r>
          </w:p>
        </w:tc>
        <w:tc>
          <w:tcPr>
            <w:tcW w:w="4536" w:type="dxa"/>
            <w:shd w:val="clear" w:color="auto" w:fill="auto"/>
          </w:tcPr>
          <w:p w:rsidR="00F948EA" w:rsidRDefault="006B60EA" w:rsidP="00491016">
            <w:pPr>
              <w:pStyle w:val="TableContents"/>
              <w:keepNext/>
            </w:pPr>
            <w:r>
              <w:t>160</w:t>
            </w:r>
            <w:r w:rsidR="00F948EA">
              <w:t>W</w:t>
            </w:r>
          </w:p>
        </w:tc>
      </w:tr>
      <w:tr w:rsidR="00F948EA" w:rsidTr="00A065ED">
        <w:tc>
          <w:tcPr>
            <w:tcW w:w="4536" w:type="dxa"/>
            <w:shd w:val="clear" w:color="auto" w:fill="auto"/>
          </w:tcPr>
          <w:p w:rsidR="00F948EA" w:rsidRDefault="00F948EA" w:rsidP="00491016">
            <w:pPr>
              <w:pStyle w:val="TableContents"/>
              <w:keepNext/>
            </w:pPr>
            <w:r>
              <w:t>Overload power rating:</w:t>
            </w:r>
          </w:p>
        </w:tc>
        <w:tc>
          <w:tcPr>
            <w:tcW w:w="4536" w:type="dxa"/>
            <w:shd w:val="clear" w:color="auto" w:fill="auto"/>
          </w:tcPr>
          <w:p w:rsidR="00F948EA" w:rsidRDefault="006B60EA" w:rsidP="00491016">
            <w:pPr>
              <w:pStyle w:val="TableContents"/>
              <w:keepNext/>
            </w:pPr>
            <w:r>
              <w:t>160W</w:t>
            </w:r>
          </w:p>
        </w:tc>
      </w:tr>
      <w:tr w:rsidR="00F948EA" w:rsidTr="00A065ED">
        <w:tc>
          <w:tcPr>
            <w:tcW w:w="4536" w:type="dxa"/>
            <w:shd w:val="clear" w:color="auto" w:fill="auto"/>
          </w:tcPr>
          <w:p w:rsidR="00F948EA" w:rsidRDefault="00F948EA" w:rsidP="00491016">
            <w:pPr>
              <w:pStyle w:val="TableContents"/>
              <w:keepNext/>
            </w:pPr>
            <w:r>
              <w:t>Voltage rating:</w:t>
            </w:r>
          </w:p>
        </w:tc>
        <w:tc>
          <w:tcPr>
            <w:tcW w:w="4536" w:type="dxa"/>
            <w:shd w:val="clear" w:color="auto" w:fill="auto"/>
          </w:tcPr>
          <w:p w:rsidR="00F948EA" w:rsidRDefault="006B60EA" w:rsidP="00491016">
            <w:pPr>
              <w:pStyle w:val="TableContents"/>
              <w:keepNext/>
            </w:pPr>
            <w:r>
              <w:t>600</w:t>
            </w:r>
            <w:r w:rsidR="00F948EA">
              <w:t>V</w:t>
            </w:r>
          </w:p>
        </w:tc>
      </w:tr>
      <w:tr w:rsidR="00C95CE5" w:rsidTr="00A065ED">
        <w:tc>
          <w:tcPr>
            <w:tcW w:w="4536" w:type="dxa"/>
            <w:shd w:val="clear" w:color="auto" w:fill="auto"/>
          </w:tcPr>
          <w:p w:rsidR="00C95CE5" w:rsidRDefault="00C95CE5" w:rsidP="00491016">
            <w:pPr>
              <w:pStyle w:val="TableContents"/>
              <w:keepNext/>
            </w:pPr>
            <w:r>
              <w:t>Maximum expected current:</w:t>
            </w:r>
          </w:p>
        </w:tc>
        <w:tc>
          <w:tcPr>
            <w:tcW w:w="4536" w:type="dxa"/>
            <w:shd w:val="clear" w:color="auto" w:fill="auto"/>
          </w:tcPr>
          <w:p w:rsidR="00C95CE5" w:rsidRDefault="00C95CE5" w:rsidP="00491016">
            <w:pPr>
              <w:pStyle w:val="TableContents"/>
              <w:keepNext/>
            </w:pPr>
            <w:r>
              <w:t>0.7A</w:t>
            </w:r>
          </w:p>
        </w:tc>
      </w:tr>
      <w:tr w:rsidR="00C95CE5" w:rsidTr="00A065ED">
        <w:tc>
          <w:tcPr>
            <w:tcW w:w="4536" w:type="dxa"/>
            <w:shd w:val="clear" w:color="auto" w:fill="auto"/>
          </w:tcPr>
          <w:p w:rsidR="00C95CE5" w:rsidRDefault="00C95CE5" w:rsidP="00491016">
            <w:pPr>
              <w:pStyle w:val="TableContents"/>
              <w:keepNext/>
            </w:pPr>
            <w:r>
              <w:t>Average current:</w:t>
            </w:r>
          </w:p>
        </w:tc>
        <w:tc>
          <w:tcPr>
            <w:tcW w:w="4536" w:type="dxa"/>
            <w:shd w:val="clear" w:color="auto" w:fill="auto"/>
          </w:tcPr>
          <w:p w:rsidR="00C95CE5" w:rsidRDefault="006B60EA" w:rsidP="00491016">
            <w:pPr>
              <w:pStyle w:val="TableContents"/>
              <w:keepNext/>
            </w:pPr>
            <w:r>
              <w:t>0.4</w:t>
            </w:r>
            <w:r w:rsidR="00C95CE5">
              <w:t>A</w:t>
            </w:r>
          </w:p>
        </w:tc>
      </w:tr>
      <w:tr w:rsidR="00F948EA" w:rsidTr="00A065ED">
        <w:tc>
          <w:tcPr>
            <w:tcW w:w="4536" w:type="dxa"/>
            <w:shd w:val="clear" w:color="auto" w:fill="auto"/>
          </w:tcPr>
          <w:p w:rsidR="00F948EA" w:rsidRPr="00F948EA" w:rsidRDefault="00F948EA" w:rsidP="00491016">
            <w:pPr>
              <w:pStyle w:val="TableContents"/>
              <w:keepNext/>
              <w:rPr>
                <w:lang w:val="en-US"/>
              </w:rPr>
            </w:pPr>
            <w:r w:rsidRPr="00F948EA">
              <w:rPr>
                <w:lang w:val="en-US"/>
              </w:rPr>
              <w:t>Cross</w:t>
            </w:r>
            <w:r>
              <w:rPr>
                <w:lang w:val="en-US"/>
              </w:rPr>
              <w:t>-</w:t>
            </w:r>
            <w:r w:rsidRPr="00F948EA">
              <w:rPr>
                <w:lang w:val="en-US"/>
              </w:rPr>
              <w:t>sectional area of the wire</w:t>
            </w:r>
            <w:r w:rsidR="00063763">
              <w:rPr>
                <w:lang w:val="en-US"/>
              </w:rPr>
              <w:t xml:space="preserve"> used</w:t>
            </w:r>
            <w:r w:rsidRPr="00F948EA">
              <w:rPr>
                <w:lang w:val="en-US"/>
              </w:rPr>
              <w:t>:</w:t>
            </w:r>
          </w:p>
        </w:tc>
        <w:tc>
          <w:tcPr>
            <w:tcW w:w="4536" w:type="dxa"/>
            <w:shd w:val="clear" w:color="auto" w:fill="auto"/>
          </w:tcPr>
          <w:p w:rsidR="00F948EA" w:rsidRDefault="006B60EA" w:rsidP="00491016">
            <w:pPr>
              <w:pStyle w:val="TableContents"/>
              <w:keepNext/>
            </w:pPr>
            <w:r>
              <w:t>1.31</w:t>
            </w:r>
            <w:r w:rsidR="00F948EA">
              <w:t xml:space="preserve"> mm²</w:t>
            </w:r>
          </w:p>
        </w:tc>
      </w:tr>
    </w:tbl>
    <w:p w:rsidR="006A4A92" w:rsidRDefault="00C95CE5">
      <w:pPr>
        <w:pStyle w:val="Table"/>
        <w:rPr>
          <w:lang w:val="en-US"/>
        </w:rPr>
      </w:pPr>
      <w:bookmarkStart w:id="147" w:name="_Toc399226744"/>
      <w:proofErr w:type="gramStart"/>
      <w:r w:rsidRPr="002F736A">
        <w:rPr>
          <w:lang w:val="en-US"/>
        </w:rPr>
        <w:t xml:space="preserve">Table </w:t>
      </w:r>
      <w:r w:rsidR="008A79C5">
        <w:rPr>
          <w:lang w:val="en-US"/>
        </w:rPr>
        <w:fldChar w:fldCharType="begin"/>
      </w:r>
      <w:r w:rsidR="00AD5018">
        <w:rPr>
          <w:lang w:val="en-US"/>
        </w:rPr>
        <w:instrText xml:space="preserve"> STYLEREF 1 \s </w:instrText>
      </w:r>
      <w:r w:rsidR="008A79C5">
        <w:rPr>
          <w:lang w:val="en-US"/>
        </w:rPr>
        <w:fldChar w:fldCharType="separate"/>
      </w:r>
      <w:r w:rsidR="0060186C">
        <w:rPr>
          <w:noProof/>
          <w:lang w:val="en-US"/>
        </w:rPr>
        <w:t>2</w:t>
      </w:r>
      <w:r w:rsidR="008A79C5">
        <w:rPr>
          <w:lang w:val="en-US"/>
        </w:rPr>
        <w:fldChar w:fldCharType="end"/>
      </w:r>
      <w:r w:rsidR="00AD5018">
        <w:rPr>
          <w:lang w:val="en-US"/>
        </w:rPr>
        <w:t>.</w:t>
      </w:r>
      <w:proofErr w:type="gramEnd"/>
      <w:r w:rsidR="008A79C5">
        <w:rPr>
          <w:lang w:val="en-US"/>
        </w:rPr>
        <w:fldChar w:fldCharType="begin"/>
      </w:r>
      <w:r w:rsidR="00AD5018">
        <w:rPr>
          <w:lang w:val="en-US"/>
        </w:rPr>
        <w:instrText xml:space="preserve"> SEQ Table \* ARABIC \s 1 </w:instrText>
      </w:r>
      <w:r w:rsidR="008A79C5">
        <w:rPr>
          <w:lang w:val="en-US"/>
        </w:rPr>
        <w:fldChar w:fldCharType="separate"/>
      </w:r>
      <w:r w:rsidR="0060186C">
        <w:rPr>
          <w:noProof/>
          <w:lang w:val="en-US"/>
        </w:rPr>
        <w:t>9</w:t>
      </w:r>
      <w:r w:rsidR="008A79C5">
        <w:rPr>
          <w:lang w:val="en-US"/>
        </w:rPr>
        <w:fldChar w:fldCharType="end"/>
      </w:r>
      <w:r w:rsidRPr="002F736A">
        <w:rPr>
          <w:lang w:val="en-US"/>
        </w:rPr>
        <w:t xml:space="preserve"> General data of the discharge circui</w:t>
      </w:r>
      <w:bookmarkEnd w:id="147"/>
      <w:r w:rsidR="00060581">
        <w:rPr>
          <w:lang w:val="en-US"/>
        </w:rPr>
        <w:t>t</w:t>
      </w:r>
    </w:p>
    <w:p w:rsidR="006A4A92" w:rsidRDefault="006A4A92">
      <w:pPr>
        <w:pStyle w:val="Table"/>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3A35CB" w:rsidTr="006A4A92">
        <w:tc>
          <w:tcPr>
            <w:tcW w:w="4536" w:type="dxa"/>
            <w:shd w:val="clear" w:color="auto" w:fill="auto"/>
          </w:tcPr>
          <w:p w:rsidR="003A35CB" w:rsidRDefault="003A35CB" w:rsidP="006A4A92">
            <w:pPr>
              <w:pStyle w:val="TableContents"/>
            </w:pPr>
            <w:r>
              <w:t>Relay Type:</w:t>
            </w:r>
          </w:p>
        </w:tc>
        <w:tc>
          <w:tcPr>
            <w:tcW w:w="4536" w:type="dxa"/>
            <w:shd w:val="clear" w:color="auto" w:fill="auto"/>
          </w:tcPr>
          <w:p w:rsidR="003A35CB" w:rsidRDefault="00283522" w:rsidP="006A4A92">
            <w:pPr>
              <w:pStyle w:val="TableContents"/>
            </w:pPr>
            <w:r>
              <w:t>5502-24-1</w:t>
            </w:r>
            <w:del w:id="148" w:author="Keenan,Mark" w:date="2013-12-19T22:24:00Z">
              <w:r w:rsidR="003A35CB" w:rsidDel="002E5AF5">
                <w:delText>DEF Relay</w:delText>
              </w:r>
            </w:del>
          </w:p>
        </w:tc>
      </w:tr>
      <w:tr w:rsidR="003A35CB" w:rsidTr="006A4A92">
        <w:tc>
          <w:tcPr>
            <w:tcW w:w="4536" w:type="dxa"/>
            <w:shd w:val="clear" w:color="auto" w:fill="auto"/>
          </w:tcPr>
          <w:p w:rsidR="003A35CB" w:rsidRDefault="003A35CB" w:rsidP="006A4A92">
            <w:pPr>
              <w:pStyle w:val="TableContents"/>
            </w:pPr>
            <w:r>
              <w:t>Contact arrangment:</w:t>
            </w:r>
          </w:p>
        </w:tc>
        <w:tc>
          <w:tcPr>
            <w:tcW w:w="4536" w:type="dxa"/>
            <w:shd w:val="clear" w:color="auto" w:fill="auto"/>
          </w:tcPr>
          <w:p w:rsidR="003A35CB" w:rsidRDefault="003A35CB" w:rsidP="006A4A92">
            <w:pPr>
              <w:pStyle w:val="TableContents"/>
            </w:pPr>
            <w:del w:id="149" w:author="Keenan,Mark" w:date="2013-12-19T22:24:00Z">
              <w:r w:rsidDel="002E5AF5">
                <w:delText>SPDT, SPST, SPCO, SPTT, DPST, ….</w:delText>
              </w:r>
            </w:del>
            <w:r>
              <w:t>SPST-NC</w:t>
            </w:r>
          </w:p>
        </w:tc>
      </w:tr>
      <w:tr w:rsidR="003A35CB" w:rsidTr="006A4A92">
        <w:tc>
          <w:tcPr>
            <w:tcW w:w="4536" w:type="dxa"/>
            <w:shd w:val="clear" w:color="auto" w:fill="auto"/>
          </w:tcPr>
          <w:p w:rsidR="003A35CB" w:rsidRDefault="003A35CB" w:rsidP="006A4A92">
            <w:pPr>
              <w:pStyle w:val="TableContents"/>
            </w:pPr>
            <w:r>
              <w:t xml:space="preserve">Continuous DC current: </w:t>
            </w:r>
          </w:p>
        </w:tc>
        <w:tc>
          <w:tcPr>
            <w:tcW w:w="4536" w:type="dxa"/>
            <w:shd w:val="clear" w:color="auto" w:fill="auto"/>
          </w:tcPr>
          <w:p w:rsidR="003A35CB" w:rsidRDefault="003A35CB" w:rsidP="006A4A92">
            <w:pPr>
              <w:pStyle w:val="TableContents"/>
            </w:pPr>
            <w:del w:id="150" w:author="Keenan,Mark" w:date="2013-12-19T22:24:00Z">
              <w:r w:rsidDel="002E5AF5">
                <w:delText>25A</w:delText>
              </w:r>
            </w:del>
            <w:r>
              <w:t>3A</w:t>
            </w:r>
          </w:p>
        </w:tc>
      </w:tr>
      <w:tr w:rsidR="003A35CB" w:rsidTr="006A4A92">
        <w:tc>
          <w:tcPr>
            <w:tcW w:w="4536" w:type="dxa"/>
            <w:shd w:val="clear" w:color="auto" w:fill="auto"/>
          </w:tcPr>
          <w:p w:rsidR="003A35CB" w:rsidRDefault="003A35CB" w:rsidP="006A4A92">
            <w:pPr>
              <w:pStyle w:val="TableContents"/>
            </w:pPr>
            <w:r>
              <w:t xml:space="preserve">Voltage rating </w:t>
            </w:r>
          </w:p>
        </w:tc>
        <w:tc>
          <w:tcPr>
            <w:tcW w:w="4536" w:type="dxa"/>
            <w:shd w:val="clear" w:color="auto" w:fill="auto"/>
          </w:tcPr>
          <w:p w:rsidR="003A35CB" w:rsidRDefault="003A35CB" w:rsidP="006A4A92">
            <w:pPr>
              <w:pStyle w:val="TableContents"/>
            </w:pPr>
            <w:del w:id="151" w:author="Keenan,Mark" w:date="2013-12-19T22:24:00Z">
              <w:r w:rsidDel="002E5AF5">
                <w:delText>2000VDC</w:delText>
              </w:r>
            </w:del>
            <w:r>
              <w:t>7500VDC</w:t>
            </w:r>
          </w:p>
        </w:tc>
      </w:tr>
      <w:tr w:rsidR="003A35CB" w:rsidTr="006A4A92">
        <w:tc>
          <w:tcPr>
            <w:tcW w:w="4536" w:type="dxa"/>
            <w:shd w:val="clear" w:color="auto" w:fill="auto"/>
          </w:tcPr>
          <w:p w:rsidR="003A35CB" w:rsidRPr="002F736A" w:rsidRDefault="003A35CB" w:rsidP="006A4A92">
            <w:pPr>
              <w:pStyle w:val="TableContents"/>
              <w:rPr>
                <w:lang w:val="en-US"/>
              </w:rPr>
            </w:pPr>
            <w:r>
              <w:rPr>
                <w:lang w:val="en-US"/>
              </w:rPr>
              <w:t>Cross-sectional area</w:t>
            </w:r>
            <w:r w:rsidRPr="002F736A">
              <w:rPr>
                <w:lang w:val="en-US"/>
              </w:rPr>
              <w:t xml:space="preserve"> of the wire</w:t>
            </w:r>
            <w:r>
              <w:rPr>
                <w:lang w:val="en-US"/>
              </w:rPr>
              <w:t xml:space="preserve"> used</w:t>
            </w:r>
            <w:r w:rsidRPr="002F736A">
              <w:rPr>
                <w:lang w:val="en-US"/>
              </w:rPr>
              <w:t>:</w:t>
            </w:r>
          </w:p>
        </w:tc>
        <w:tc>
          <w:tcPr>
            <w:tcW w:w="4536" w:type="dxa"/>
            <w:shd w:val="clear" w:color="auto" w:fill="auto"/>
          </w:tcPr>
          <w:p w:rsidR="003A35CB" w:rsidRPr="00C73C9D" w:rsidRDefault="003A35CB" w:rsidP="006A4A92">
            <w:pPr>
              <w:pStyle w:val="TableContents"/>
              <w:rPr>
                <w:vertAlign w:val="superscript"/>
              </w:rPr>
            </w:pPr>
            <w:del w:id="152" w:author="Keenan,Mark" w:date="2013-12-19T22:24:00Z">
              <w:r w:rsidDel="002E5AF5">
                <w:delText>0.205 mm²</w:delText>
              </w:r>
            </w:del>
            <w:r>
              <w:t>1.31 mm</w:t>
            </w:r>
            <w:r>
              <w:rPr>
                <w:vertAlign w:val="superscript"/>
              </w:rPr>
              <w:t>2</w:t>
            </w:r>
          </w:p>
        </w:tc>
      </w:tr>
    </w:tbl>
    <w:p w:rsidR="00C95CE5" w:rsidRDefault="003A35CB" w:rsidP="002F1A67">
      <w:pPr>
        <w:pStyle w:val="Table"/>
        <w:rPr>
          <w:lang w:val="en-US"/>
        </w:rPr>
      </w:pPr>
      <w:r>
        <w:rPr>
          <w:lang w:val="en-US"/>
        </w:rPr>
        <w:t xml:space="preserve">Table </w:t>
      </w:r>
      <w:r w:rsidR="008A79C5">
        <w:rPr>
          <w:lang w:val="en-US"/>
        </w:rPr>
        <w:fldChar w:fldCharType="begin"/>
      </w:r>
      <w:r>
        <w:rPr>
          <w:lang w:val="en-US"/>
        </w:rPr>
        <w:instrText xml:space="preserve"> STYLEREF 1 \s </w:instrText>
      </w:r>
      <w:r w:rsidR="008A79C5">
        <w:rPr>
          <w:lang w:val="en-US"/>
        </w:rPr>
        <w:fldChar w:fldCharType="separate"/>
      </w:r>
      <w:r>
        <w:rPr>
          <w:noProof/>
          <w:lang w:val="en-US"/>
        </w:rPr>
        <w:t>2</w:t>
      </w:r>
      <w:r w:rsidR="008A79C5">
        <w:rPr>
          <w:lang w:val="en-US"/>
        </w:rPr>
        <w:fldChar w:fldCharType="end"/>
      </w:r>
      <w:r>
        <w:rPr>
          <w:lang w:val="en-US"/>
        </w:rPr>
        <w:t>.10 Gener</w:t>
      </w:r>
      <w:r w:rsidR="002F1A67">
        <w:rPr>
          <w:lang w:val="en-US"/>
        </w:rPr>
        <w:t>al data of the dis-charge relay</w:t>
      </w:r>
    </w:p>
    <w:p w:rsidR="00C95CE5" w:rsidRDefault="00C95CE5">
      <w:pPr>
        <w:pStyle w:val="Heading3"/>
        <w:rPr>
          <w:lang w:val="en-US"/>
        </w:rPr>
      </w:pPr>
      <w:bookmarkStart w:id="153" w:name="_Toc399226675"/>
      <w:r>
        <w:rPr>
          <w:lang w:val="en-US"/>
        </w:rPr>
        <w:t>Position</w:t>
      </w:r>
      <w:r w:rsidR="00060581">
        <w:rPr>
          <w:lang w:val="en-US"/>
        </w:rPr>
        <w:t xml:space="preserve"> </w:t>
      </w:r>
      <w:r>
        <w:rPr>
          <w:lang w:val="en-US"/>
        </w:rPr>
        <w:t>in</w:t>
      </w:r>
      <w:r w:rsidR="00060581">
        <w:rPr>
          <w:lang w:val="en-US"/>
        </w:rPr>
        <w:t xml:space="preserve"> </w:t>
      </w:r>
      <w:r>
        <w:rPr>
          <w:lang w:val="en-US"/>
        </w:rPr>
        <w:t>car</w:t>
      </w:r>
      <w:bookmarkEnd w:id="153"/>
    </w:p>
    <w:p w:rsidR="00C95CE5" w:rsidRPr="002F1A67" w:rsidRDefault="00C95CE5">
      <w:pPr>
        <w:rPr>
          <w:color w:val="FF0000"/>
          <w:lang w:val="en-US"/>
        </w:rPr>
      </w:pPr>
      <w:r w:rsidRPr="002F1A67">
        <w:rPr>
          <w:color w:val="FF0000"/>
          <w:lang w:val="en-US"/>
        </w:rPr>
        <w:t>.</w:t>
      </w:r>
    </w:p>
    <w:p w:rsidR="008A47C2" w:rsidRDefault="008A47C2">
      <w:pPr>
        <w:rPr>
          <w:lang w:val="en-US"/>
        </w:rPr>
      </w:pPr>
    </w:p>
    <w:p w:rsidR="00C95CE5" w:rsidRDefault="00C95CE5">
      <w:pPr>
        <w:pStyle w:val="Heading2"/>
        <w:rPr>
          <w:lang w:val="en-US"/>
        </w:rPr>
      </w:pPr>
      <w:bookmarkStart w:id="154" w:name="_Toc399226676"/>
      <w:r>
        <w:rPr>
          <w:lang w:val="en-US"/>
        </w:rPr>
        <w:t>HV</w:t>
      </w:r>
      <w:r w:rsidR="0013042C">
        <w:rPr>
          <w:lang w:val="en-US"/>
        </w:rPr>
        <w:t xml:space="preserve"> </w:t>
      </w:r>
      <w:proofErr w:type="gramStart"/>
      <w:r>
        <w:rPr>
          <w:lang w:val="en-US"/>
        </w:rPr>
        <w:t>Disconnect(</w:t>
      </w:r>
      <w:proofErr w:type="gramEnd"/>
      <w:r>
        <w:rPr>
          <w:lang w:val="en-US"/>
        </w:rPr>
        <w:t>HVD)</w:t>
      </w:r>
      <w:bookmarkEnd w:id="154"/>
    </w:p>
    <w:p w:rsidR="00C95CE5" w:rsidRDefault="00C95CE5">
      <w:pPr>
        <w:pStyle w:val="Heading3"/>
        <w:rPr>
          <w:lang w:val="en-US"/>
        </w:rPr>
      </w:pPr>
      <w:bookmarkStart w:id="155" w:name="_Toc399226677"/>
      <w:r>
        <w:rPr>
          <w:lang w:val="en-US"/>
        </w:rPr>
        <w:t>Description</w:t>
      </w:r>
      <w:bookmarkEnd w:id="155"/>
    </w:p>
    <w:p w:rsidR="00886E4C" w:rsidRPr="00886E4C" w:rsidRDefault="00886E4C" w:rsidP="00886E4C">
      <w:pPr>
        <w:rPr>
          <w:ins w:id="156" w:author="Justin Clark" w:date="2014-01-27T22:50:00Z"/>
          <w:lang w:val="en-US"/>
        </w:rPr>
      </w:pPr>
      <w:bookmarkStart w:id="157" w:name="_Toc399226678"/>
      <w:r w:rsidRPr="00886E4C">
        <w:rPr>
          <w:lang w:val="en-US"/>
        </w:rPr>
        <w:t>The HVD is a 1-1587987-7 model from TE connectivity.  It is a member of their Series B connector family and is capable of 630Amps</w:t>
      </w:r>
      <w:r>
        <w:rPr>
          <w:lang w:val="en-US"/>
        </w:rPr>
        <w:t xml:space="preserve"> and 450V</w:t>
      </w:r>
      <w:r w:rsidRPr="00886E4C">
        <w:rPr>
          <w:lang w:val="en-US"/>
        </w:rPr>
        <w:t xml:space="preserve">.  </w:t>
      </w:r>
    </w:p>
    <w:p w:rsidR="00C95CE5" w:rsidRDefault="00C95CE5">
      <w:pPr>
        <w:pStyle w:val="Heading3"/>
        <w:rPr>
          <w:lang w:val="en-US"/>
        </w:rPr>
      </w:pPr>
      <w:r>
        <w:rPr>
          <w:lang w:val="en-US"/>
        </w:rPr>
        <w:lastRenderedPageBreak/>
        <w:t>Wiring,</w:t>
      </w:r>
      <w:r w:rsidR="0013042C">
        <w:rPr>
          <w:lang w:val="en-US"/>
        </w:rPr>
        <w:t xml:space="preserve"> </w:t>
      </w:r>
      <w:r>
        <w:rPr>
          <w:lang w:val="en-US"/>
        </w:rPr>
        <w:t>cables,</w:t>
      </w:r>
      <w:r w:rsidR="0013042C">
        <w:rPr>
          <w:lang w:val="en-US"/>
        </w:rPr>
        <w:t xml:space="preserve"> </w:t>
      </w:r>
      <w:r>
        <w:rPr>
          <w:lang w:val="en-US"/>
        </w:rPr>
        <w:t>current</w:t>
      </w:r>
      <w:r w:rsidR="0013042C">
        <w:rPr>
          <w:lang w:val="en-US"/>
        </w:rPr>
        <w:t xml:space="preserve"> </w:t>
      </w:r>
      <w:r>
        <w:rPr>
          <w:lang w:val="en-US"/>
        </w:rPr>
        <w:t>calculations,</w:t>
      </w:r>
      <w:r w:rsidR="0013042C">
        <w:rPr>
          <w:lang w:val="en-US"/>
        </w:rPr>
        <w:t xml:space="preserve"> </w:t>
      </w:r>
      <w:r>
        <w:rPr>
          <w:lang w:val="en-US"/>
        </w:rPr>
        <w:t>connectors</w:t>
      </w:r>
      <w:bookmarkEnd w:id="157"/>
    </w:p>
    <w:p w:rsidR="00C95CE5" w:rsidRDefault="00886E4C">
      <w:pPr>
        <w:rPr>
          <w:lang w:val="en-US"/>
        </w:rPr>
      </w:pPr>
      <w:proofErr w:type="gramStart"/>
      <w:r w:rsidRPr="009F682B">
        <w:rPr>
          <w:lang w:val="en-US"/>
        </w:rPr>
        <w:t>EXRAD-FSX1X</w:t>
      </w:r>
      <w:r>
        <w:rPr>
          <w:lang w:val="en-US"/>
        </w:rPr>
        <w:t xml:space="preserve"> 1 </w:t>
      </w:r>
      <w:proofErr w:type="spellStart"/>
      <w:r>
        <w:rPr>
          <w:lang w:val="en-US"/>
        </w:rPr>
        <w:t>couple.TE</w:t>
      </w:r>
      <w:proofErr w:type="spellEnd"/>
      <w:r>
        <w:rPr>
          <w:lang w:val="en-US"/>
        </w:rPr>
        <w:t xml:space="preserve"> connectivity </w:t>
      </w:r>
      <w:r w:rsidRPr="00901B24">
        <w:rPr>
          <w:lang w:val="en-US"/>
        </w:rPr>
        <w:t>1-2103172-7</w:t>
      </w:r>
      <w:r>
        <w:rPr>
          <w:lang w:val="en-US"/>
        </w:rPr>
        <w:t>.</w:t>
      </w:r>
      <w:proofErr w:type="gramEnd"/>
    </w:p>
    <w:p w:rsidR="006A4A92" w:rsidRDefault="006A4A92">
      <w:pPr>
        <w:rPr>
          <w:lang w:val="en-US"/>
        </w:rPr>
      </w:pPr>
      <w:r>
        <w:rPr>
          <w:noProof/>
          <w:lang w:val="en-US" w:eastAsia="en-US"/>
        </w:rPr>
        <w:drawing>
          <wp:inline distT="0" distB="0" distL="0" distR="0" wp14:anchorId="3C9BCAD1" wp14:editId="3FC08BE4">
            <wp:extent cx="3146845" cy="1844702"/>
            <wp:effectExtent l="19050" t="0" r="0" b="0"/>
            <wp:docPr id="9" name="Picture 8" descr="H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VD.JPG"/>
                    <pic:cNvPicPr/>
                  </pic:nvPicPr>
                  <pic:blipFill>
                    <a:blip r:embed="rId57"/>
                    <a:stretch>
                      <a:fillRect/>
                    </a:stretch>
                  </pic:blipFill>
                  <pic:spPr>
                    <a:xfrm>
                      <a:off x="0" y="0"/>
                      <a:ext cx="3156483" cy="1850352"/>
                    </a:xfrm>
                    <a:prstGeom prst="rect">
                      <a:avLst/>
                    </a:prstGeom>
                  </pic:spPr>
                </pic:pic>
              </a:graphicData>
            </a:graphic>
          </wp:inline>
        </w:drawing>
      </w:r>
    </w:p>
    <w:p w:rsidR="00C95CE5" w:rsidRDefault="00C95CE5">
      <w:pPr>
        <w:pStyle w:val="Heading3"/>
        <w:rPr>
          <w:lang w:val="en-US"/>
        </w:rPr>
      </w:pPr>
      <w:bookmarkStart w:id="158" w:name="_Toc399226679"/>
      <w:r>
        <w:rPr>
          <w:lang w:val="en-US"/>
        </w:rPr>
        <w:t>Position</w:t>
      </w:r>
      <w:r w:rsidR="00433AD8">
        <w:rPr>
          <w:lang w:val="en-US"/>
        </w:rPr>
        <w:t xml:space="preserve"> </w:t>
      </w:r>
      <w:r>
        <w:rPr>
          <w:lang w:val="en-US"/>
        </w:rPr>
        <w:t>in</w:t>
      </w:r>
      <w:r w:rsidR="00433AD8">
        <w:rPr>
          <w:lang w:val="en-US"/>
        </w:rPr>
        <w:t xml:space="preserve"> </w:t>
      </w:r>
      <w:r>
        <w:rPr>
          <w:lang w:val="en-US"/>
        </w:rPr>
        <w:t>car</w:t>
      </w:r>
      <w:bookmarkEnd w:id="158"/>
    </w:p>
    <w:p w:rsidR="008A47C2" w:rsidRDefault="008A47C2">
      <w:pPr>
        <w:rPr>
          <w:color w:val="FF0000"/>
          <w:lang w:val="en-US"/>
        </w:rPr>
      </w:pPr>
    </w:p>
    <w:p w:rsidR="00952383" w:rsidRDefault="00A66E78">
      <w:pPr>
        <w:rPr>
          <w:lang w:val="en-US"/>
        </w:rPr>
      </w:pPr>
      <w:r>
        <w:rPr>
          <w:noProof/>
          <w:color w:val="FF0000"/>
          <w:lang w:val="en-US" w:eastAsia="en-US"/>
        </w:rPr>
        <w:drawing>
          <wp:inline distT="0" distB="0" distL="0" distR="0">
            <wp:extent cx="3459480" cy="2338070"/>
            <wp:effectExtent l="0" t="0" r="7620" b="5080"/>
            <wp:docPr id="38" name="Picture 4" descr="Car Side (E-Stops, H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r Side (E-Stops, HV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59480" cy="2338070"/>
                    </a:xfrm>
                    <a:prstGeom prst="rect">
                      <a:avLst/>
                    </a:prstGeom>
                    <a:noFill/>
                    <a:ln>
                      <a:noFill/>
                    </a:ln>
                  </pic:spPr>
                </pic:pic>
              </a:graphicData>
            </a:graphic>
          </wp:inline>
        </w:drawing>
      </w:r>
    </w:p>
    <w:p w:rsidR="00BB2574" w:rsidRDefault="00A66E78">
      <w:pPr>
        <w:pStyle w:val="Heading2"/>
        <w:rPr>
          <w:lang w:val="en-US"/>
        </w:rPr>
      </w:pPr>
      <w:bookmarkStart w:id="159" w:name="_Toc399226680"/>
      <w:r>
        <w:rPr>
          <w:noProof/>
          <w:lang w:val="en-US" w:eastAsia="en-US"/>
        </w:rPr>
        <w:lastRenderedPageBreak/>
        <w:drawing>
          <wp:inline distT="0" distB="0" distL="0" distR="0">
            <wp:extent cx="3924935" cy="2993390"/>
            <wp:effectExtent l="0" t="0" r="0" b="0"/>
            <wp:docPr id="36" name="Picture 5" descr="Car Back (H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 Back (HV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24935" cy="2993390"/>
                    </a:xfrm>
                    <a:prstGeom prst="rect">
                      <a:avLst/>
                    </a:prstGeom>
                    <a:noFill/>
                    <a:ln>
                      <a:noFill/>
                    </a:ln>
                  </pic:spPr>
                </pic:pic>
              </a:graphicData>
            </a:graphic>
          </wp:inline>
        </w:drawing>
      </w:r>
    </w:p>
    <w:p w:rsidR="00C95CE5" w:rsidRDefault="00C95CE5">
      <w:pPr>
        <w:pStyle w:val="Heading2"/>
        <w:rPr>
          <w:lang w:val="en-US"/>
        </w:rPr>
      </w:pPr>
      <w:r>
        <w:rPr>
          <w:lang w:val="en-US"/>
        </w:rPr>
        <w:t>Ready-To-Drive-Sound</w:t>
      </w:r>
      <w:r w:rsidR="00952383">
        <w:rPr>
          <w:lang w:val="en-US"/>
        </w:rPr>
        <w:t xml:space="preserve"> </w:t>
      </w:r>
      <w:r>
        <w:rPr>
          <w:lang w:val="en-US"/>
        </w:rPr>
        <w:t>(RTDS)</w:t>
      </w:r>
      <w:bookmarkEnd w:id="159"/>
    </w:p>
    <w:p w:rsidR="00C95CE5" w:rsidRDefault="00C95CE5">
      <w:pPr>
        <w:pStyle w:val="Heading3"/>
        <w:rPr>
          <w:lang w:val="en-US"/>
        </w:rPr>
      </w:pPr>
      <w:bookmarkStart w:id="160" w:name="_Toc399226681"/>
      <w:r>
        <w:rPr>
          <w:lang w:val="en-US"/>
        </w:rPr>
        <w:t>Description</w:t>
      </w:r>
      <w:bookmarkEnd w:id="160"/>
    </w:p>
    <w:p w:rsidR="00886E4C" w:rsidRPr="00886E4C" w:rsidRDefault="00886E4C" w:rsidP="00886E4C">
      <w:pPr>
        <w:rPr>
          <w:ins w:id="161" w:author="Justin Clark" w:date="2014-01-27T23:02:00Z"/>
          <w:lang w:val="en-US"/>
        </w:rPr>
      </w:pPr>
      <w:bookmarkStart w:id="162" w:name="_Toc399226682"/>
      <w:ins w:id="163" w:author="Keenan,Mark" w:date="2013-12-19T22:33:00Z">
        <w:r w:rsidRPr="00886E4C">
          <w:rPr>
            <w:lang w:val="en-US"/>
          </w:rPr>
          <w:t>Upon the Accumulator Isolation Relays closing, and the motor controllers turning on,</w:t>
        </w:r>
      </w:ins>
      <w:ins w:id="164" w:author="Justin Clark" w:date="2014-01-27T22:56:00Z">
        <w:r w:rsidRPr="00886E4C">
          <w:rPr>
            <w:lang w:val="en-US"/>
          </w:rPr>
          <w:t xml:space="preserve"> a</w:t>
        </w:r>
      </w:ins>
      <w:ins w:id="165" w:author="Justin Clark" w:date="2014-01-27T22:54:00Z">
        <w:r w:rsidRPr="00886E4C">
          <w:rPr>
            <w:lang w:val="en-US"/>
          </w:rPr>
          <w:t>12V car horn</w:t>
        </w:r>
      </w:ins>
      <w:r w:rsidR="00EC249F">
        <w:rPr>
          <w:lang w:val="en-US"/>
        </w:rPr>
        <w:t xml:space="preserve"> </w:t>
      </w:r>
      <w:ins w:id="166" w:author="Keenan,Mark" w:date="2013-12-19T22:33:00Z">
        <w:del w:id="167" w:author="Justin Clark" w:date="2014-01-27T22:54:00Z">
          <w:r w:rsidRPr="00886E4C" w:rsidDel="00F2743C">
            <w:rPr>
              <w:lang w:val="en-US"/>
            </w:rPr>
            <w:delText xml:space="preserve">a ATW PS-200 buzzer </w:delText>
          </w:r>
        </w:del>
        <w:r w:rsidRPr="00886E4C">
          <w:rPr>
            <w:lang w:val="en-US"/>
          </w:rPr>
          <w:t xml:space="preserve">will turn on to notify all that the vehicle is ready to drive. </w:t>
        </w:r>
      </w:ins>
      <w:r>
        <w:rPr>
          <w:lang w:val="en-US"/>
        </w:rPr>
        <w:t>The horn</w:t>
      </w:r>
      <w:r w:rsidR="006D0254">
        <w:rPr>
          <w:lang w:val="en-US"/>
        </w:rPr>
        <w:t xml:space="preserve"> (</w:t>
      </w:r>
      <w:proofErr w:type="spellStart"/>
      <w:r w:rsidR="006D0254">
        <w:rPr>
          <w:lang w:val="en-US"/>
        </w:rPr>
        <w:t>Piezzo</w:t>
      </w:r>
      <w:proofErr w:type="spellEnd"/>
      <w:r w:rsidR="006D0254">
        <w:rPr>
          <w:lang w:val="en-US"/>
        </w:rPr>
        <w:t>)</w:t>
      </w:r>
      <w:r>
        <w:rPr>
          <w:lang w:val="en-US"/>
        </w:rPr>
        <w:t xml:space="preserve"> is driven by</w:t>
      </w:r>
      <w:r w:rsidR="006D0254">
        <w:rPr>
          <w:lang w:val="en-US"/>
        </w:rPr>
        <w:t xml:space="preserve"> a</w:t>
      </w:r>
      <w:r w:rsidR="003616BE">
        <w:rPr>
          <w:lang w:val="en-US"/>
        </w:rPr>
        <w:t xml:space="preserve"> </w:t>
      </w:r>
      <w:proofErr w:type="spellStart"/>
      <w:r w:rsidRPr="00886E4C">
        <w:rPr>
          <w:lang w:val="en-US"/>
        </w:rPr>
        <w:t>mosfet</w:t>
      </w:r>
      <w:proofErr w:type="spellEnd"/>
      <w:r w:rsidRPr="00886E4C">
        <w:rPr>
          <w:lang w:val="en-US"/>
        </w:rPr>
        <w:t xml:space="preserve"> driver. The signal that drives </w:t>
      </w:r>
      <w:r w:rsidR="006D0254">
        <w:rPr>
          <w:lang w:val="en-US"/>
        </w:rPr>
        <w:t>the buzzer is from the ECU</w:t>
      </w:r>
      <w:r w:rsidRPr="00886E4C">
        <w:rPr>
          <w:lang w:val="en-US"/>
        </w:rPr>
        <w:t>.</w:t>
      </w:r>
    </w:p>
    <w:p w:rsidR="00C95CE5" w:rsidRDefault="00C95CE5">
      <w:pPr>
        <w:pStyle w:val="Heading3"/>
        <w:rPr>
          <w:lang w:val="en-US"/>
        </w:rPr>
      </w:pPr>
      <w:r>
        <w:rPr>
          <w:lang w:val="en-US"/>
        </w:rPr>
        <w:t>Wiring,</w:t>
      </w:r>
      <w:r w:rsidR="00EC249F">
        <w:rPr>
          <w:lang w:val="en-US"/>
        </w:rPr>
        <w:t xml:space="preserve"> </w:t>
      </w:r>
      <w:r>
        <w:rPr>
          <w:lang w:val="en-US"/>
        </w:rPr>
        <w:t>cables,</w:t>
      </w:r>
      <w:r w:rsidR="00EC249F">
        <w:rPr>
          <w:lang w:val="en-US"/>
        </w:rPr>
        <w:t xml:space="preserve"> </w:t>
      </w:r>
      <w:r>
        <w:rPr>
          <w:lang w:val="en-US"/>
        </w:rPr>
        <w:t>current</w:t>
      </w:r>
      <w:r w:rsidR="00EC249F">
        <w:rPr>
          <w:lang w:val="en-US"/>
        </w:rPr>
        <w:t xml:space="preserve"> </w:t>
      </w:r>
      <w:r>
        <w:rPr>
          <w:lang w:val="en-US"/>
        </w:rPr>
        <w:t>calculations,</w:t>
      </w:r>
      <w:r w:rsidR="00EC249F">
        <w:rPr>
          <w:lang w:val="en-US"/>
        </w:rPr>
        <w:t xml:space="preserve"> </w:t>
      </w:r>
      <w:r>
        <w:rPr>
          <w:lang w:val="en-US"/>
        </w:rPr>
        <w:t>connectors</w:t>
      </w:r>
      <w:bookmarkEnd w:id="162"/>
    </w:p>
    <w:p w:rsidR="006D0254" w:rsidRDefault="00A66E78" w:rsidP="006D0254">
      <w:pPr>
        <w:rPr>
          <w:lang w:val="en-US"/>
        </w:rPr>
      </w:pPr>
      <w:r>
        <w:rPr>
          <w:noProof/>
          <w:lang w:val="en-US" w:eastAsia="en-US"/>
        </w:rPr>
        <mc:AlternateContent>
          <mc:Choice Requires="wps">
            <w:drawing>
              <wp:anchor distT="0" distB="0" distL="114300" distR="114300" simplePos="0" relativeHeight="251666432" behindDoc="0" locked="0" layoutInCell="1" allowOverlap="1">
                <wp:simplePos x="0" y="0"/>
                <wp:positionH relativeFrom="column">
                  <wp:posOffset>3819525</wp:posOffset>
                </wp:positionH>
                <wp:positionV relativeFrom="paragraph">
                  <wp:posOffset>2364105</wp:posOffset>
                </wp:positionV>
                <wp:extent cx="1974215" cy="886460"/>
                <wp:effectExtent l="0" t="0" r="26035" b="27940"/>
                <wp:wrapNone/>
                <wp:docPr id="51"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215" cy="886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 o:spid="_x0000_s1026" style="position:absolute;margin-left:300.75pt;margin-top:186.15pt;width:155.45pt;height:69.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" filled="f" strokecolor="red" strokeweight="2pt">
                <v:path arrowok="t"/>
              </v:oval>
            </w:pict>
          </mc:Fallback>
        </mc:AlternateContent>
      </w:r>
      <w:r w:rsidR="004A3E06">
        <w:rPr>
          <w:noProof/>
          <w:lang w:val="en-US" w:eastAsia="en-US"/>
        </w:rPr>
        <w:drawing>
          <wp:inline distT="0" distB="0" distL="0" distR="0" wp14:anchorId="58C38D1B" wp14:editId="6109387F">
            <wp:extent cx="5943600" cy="3245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943600" cy="3245485"/>
                    </a:xfrm>
                    <a:prstGeom prst="rect">
                      <a:avLst/>
                    </a:prstGeom>
                  </pic:spPr>
                </pic:pic>
              </a:graphicData>
            </a:graphic>
          </wp:inline>
        </w:drawing>
      </w:r>
    </w:p>
    <w:p w:rsidR="006D0254" w:rsidRDefault="006D0254" w:rsidP="006D0254">
      <w:pPr>
        <w:rPr>
          <w:ins w:id="168" w:author="Keenan,Mark" w:date="2013-12-19T22:34:00Z"/>
          <w:lang w:val="en-US"/>
        </w:rPr>
      </w:pPr>
      <w:ins w:id="169" w:author="Keenan,Mark" w:date="2013-12-19T22:34:00Z">
        <w:r w:rsidRPr="00224208">
          <w:rPr>
            <w:lang w:val="en-US"/>
          </w:rPr>
          <w:lastRenderedPageBreak/>
          <w:t>AWG</w:t>
        </w:r>
      </w:ins>
      <w:r>
        <w:rPr>
          <w:lang w:val="en-US"/>
        </w:rPr>
        <w:t xml:space="preserve"> 22</w:t>
      </w:r>
      <w:ins w:id="170" w:author="Keenan,Mark" w:date="2013-12-19T22:34:00Z">
        <w:r>
          <w:rPr>
            <w:lang w:val="en-US"/>
          </w:rPr>
          <w:t xml:space="preserve">wire </w:t>
        </w:r>
      </w:ins>
      <w:r>
        <w:rPr>
          <w:lang w:val="en-US"/>
        </w:rPr>
        <w:t>is</w:t>
      </w:r>
      <w:ins w:id="171" w:author="Keenan,Mark" w:date="2013-12-19T22:34:00Z">
        <w:r w:rsidRPr="00224208">
          <w:rPr>
            <w:lang w:val="en-US"/>
          </w:rPr>
          <w:t xml:space="preserve"> used</w:t>
        </w:r>
      </w:ins>
      <w:r>
        <w:rPr>
          <w:lang w:val="en-US"/>
        </w:rPr>
        <w:t xml:space="preserve"> between the controller and piezo. </w:t>
      </w:r>
    </w:p>
    <w:p w:rsidR="00C95CE5" w:rsidRDefault="00C95CE5">
      <w:pPr>
        <w:pStyle w:val="Heading3"/>
        <w:rPr>
          <w:lang w:val="en-US"/>
        </w:rPr>
      </w:pPr>
      <w:bookmarkStart w:id="172" w:name="_Toc399226683"/>
      <w:r>
        <w:rPr>
          <w:lang w:val="en-US"/>
        </w:rPr>
        <w:t>Position</w:t>
      </w:r>
      <w:r w:rsidR="00060581">
        <w:rPr>
          <w:lang w:val="en-US"/>
        </w:rPr>
        <w:t xml:space="preserve"> </w:t>
      </w:r>
      <w:r>
        <w:rPr>
          <w:lang w:val="en-US"/>
        </w:rPr>
        <w:t>in</w:t>
      </w:r>
      <w:r w:rsidR="00060581">
        <w:rPr>
          <w:lang w:val="en-US"/>
        </w:rPr>
        <w:t xml:space="preserve"> </w:t>
      </w:r>
      <w:r>
        <w:rPr>
          <w:lang w:val="en-US"/>
        </w:rPr>
        <w:t>car</w:t>
      </w:r>
      <w:bookmarkEnd w:id="172"/>
    </w:p>
    <w:p w:rsidR="00C95CE5" w:rsidRDefault="00C95CE5">
      <w:pPr>
        <w:rPr>
          <w:lang w:val="en-US"/>
        </w:rPr>
      </w:pPr>
    </w:p>
    <w:p w:rsidR="001C3F2A" w:rsidRPr="002F736A" w:rsidRDefault="00A66E78">
      <w:pPr>
        <w:rPr>
          <w:lang w:val="en-US"/>
        </w:rPr>
        <w:sectPr w:rsidR="001C3F2A" w:rsidRPr="002F736A" w:rsidSect="00243040">
          <w:headerReference w:type="even" r:id="rId61"/>
          <w:headerReference w:type="default" r:id="rId62"/>
          <w:footerReference w:type="even" r:id="rId63"/>
          <w:footerReference w:type="default" r:id="rId64"/>
          <w:headerReference w:type="first" r:id="rId65"/>
          <w:footerReference w:type="first" r:id="rId66"/>
          <w:type w:val="continuous"/>
          <w:pgSz w:w="12240" w:h="15840" w:code="1"/>
          <w:pgMar w:top="1296" w:right="1296" w:bottom="1008" w:left="1296" w:header="706" w:footer="706" w:gutter="0"/>
          <w:cols w:space="720"/>
          <w:docGrid w:linePitch="360"/>
        </w:sectPr>
      </w:pPr>
      <w:r>
        <w:rPr>
          <w:noProof/>
          <w:lang w:val="en-US" w:eastAsia="en-US"/>
        </w:rPr>
        <w:drawing>
          <wp:inline distT="0" distB="0" distL="0" distR="0">
            <wp:extent cx="6124575" cy="3821430"/>
            <wp:effectExtent l="0" t="0" r="9525" b="7620"/>
            <wp:docPr id="33" name="Picture 6" descr="Car Ho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r Hor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4575" cy="3821430"/>
                    </a:xfrm>
                    <a:prstGeom prst="rect">
                      <a:avLst/>
                    </a:prstGeom>
                    <a:noFill/>
                    <a:ln>
                      <a:noFill/>
                    </a:ln>
                  </pic:spPr>
                </pic:pic>
              </a:graphicData>
            </a:graphic>
          </wp:inline>
        </w:drawing>
      </w:r>
    </w:p>
    <w:p w:rsidR="00C95CE5" w:rsidRDefault="00C95CE5">
      <w:pPr>
        <w:pStyle w:val="Heading1"/>
        <w:rPr>
          <w:lang w:val="en-US"/>
        </w:rPr>
      </w:pPr>
      <w:bookmarkStart w:id="173" w:name="_Toc399226684"/>
      <w:r>
        <w:rPr>
          <w:lang w:val="en-US"/>
        </w:rPr>
        <w:lastRenderedPageBreak/>
        <w:t>Accumulator</w:t>
      </w:r>
      <w:bookmarkEnd w:id="173"/>
    </w:p>
    <w:p w:rsidR="00C95CE5" w:rsidRDefault="00C95CE5">
      <w:pPr>
        <w:pStyle w:val="Heading2"/>
        <w:rPr>
          <w:lang w:val="en-US"/>
        </w:rPr>
      </w:pPr>
      <w:bookmarkStart w:id="174" w:name="_Toc399226685"/>
      <w:r>
        <w:rPr>
          <w:lang w:val="en-US"/>
        </w:rPr>
        <w:t>Accumulator</w:t>
      </w:r>
      <w:r w:rsidR="00EC249F">
        <w:rPr>
          <w:lang w:val="en-US"/>
        </w:rPr>
        <w:t xml:space="preserve"> </w:t>
      </w:r>
      <w:r>
        <w:rPr>
          <w:lang w:val="en-US"/>
        </w:rPr>
        <w:t>pack</w:t>
      </w:r>
      <w:r w:rsidR="00EC249F">
        <w:rPr>
          <w:lang w:val="en-US"/>
        </w:rPr>
        <w:t xml:space="preserve"> </w:t>
      </w:r>
      <w:r>
        <w:rPr>
          <w:lang w:val="en-US"/>
        </w:rPr>
        <w:t>1</w:t>
      </w:r>
      <w:bookmarkEnd w:id="174"/>
    </w:p>
    <w:p w:rsidR="00C95CE5" w:rsidRDefault="00C95CE5">
      <w:pPr>
        <w:pStyle w:val="Heading3"/>
        <w:rPr>
          <w:lang w:val="en-US"/>
        </w:rPr>
      </w:pPr>
      <w:bookmarkStart w:id="175" w:name="_Toc399226686"/>
      <w:r>
        <w:rPr>
          <w:lang w:val="en-US"/>
        </w:rPr>
        <w:t>Overview/description/parameters</w:t>
      </w:r>
      <w:bookmarkEnd w:id="175"/>
    </w:p>
    <w:p w:rsidR="00C95CE5" w:rsidRDefault="00A66E78">
      <w:pPr>
        <w:rPr>
          <w:lang w:val="en-US"/>
        </w:rPr>
      </w:pPr>
      <w:r>
        <w:rPr>
          <w:noProof/>
          <w:lang w:val="en-US" w:eastAsia="en-US"/>
        </w:rPr>
        <mc:AlternateContent>
          <mc:Choice Requires="wps">
            <w:drawing>
              <wp:anchor distT="0" distB="0" distL="114300" distR="114300" simplePos="0" relativeHeight="251677696" behindDoc="0" locked="0" layoutInCell="1" allowOverlap="1" wp14:anchorId="08E19EE7" wp14:editId="5299C568">
                <wp:simplePos x="0" y="0"/>
                <wp:positionH relativeFrom="column">
                  <wp:posOffset>4642485</wp:posOffset>
                </wp:positionH>
                <wp:positionV relativeFrom="paragraph">
                  <wp:posOffset>3032125</wp:posOffset>
                </wp:positionV>
                <wp:extent cx="2442845" cy="464185"/>
                <wp:effectExtent l="3810" t="3175" r="3810" b="0"/>
                <wp:wrapNone/>
                <wp:docPr id="50"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2845" cy="464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5768" w:rsidRPr="007C5ED7" w:rsidRDefault="00A85768">
                            <w:pPr>
                              <w:rPr>
                                <w:sz w:val="40"/>
                                <w:szCs w:val="40"/>
                              </w:rPr>
                            </w:pPr>
                            <w:r>
                              <w:rPr>
                                <w:noProof/>
                                <w:sz w:val="40"/>
                                <w:szCs w:val="40"/>
                                <w:lang w:val="en-US" w:eastAsia="en-US"/>
                              </w:rPr>
                              <w:t>x2</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8" o:spid="_x0000_s1034" type="#_x0000_t202" style="position:absolute;margin-left:365.55pt;margin-top:238.75pt;width:192.35pt;height:36.55pt;z-index:25167769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" stroked="f">
                <v:textbox>
                  <w:txbxContent>
                    <w:p w:rsidR="00A85768" w:rsidRPr="007C5ED7" w:rsidRDefault="00A85768">
                      <w:pPr>
                        <w:rPr>
                          <w:sz w:val="40"/>
                          <w:szCs w:val="40"/>
                        </w:rPr>
                      </w:pPr>
                      <w:r>
                        <w:rPr>
                          <w:noProof/>
                          <w:sz w:val="40"/>
                          <w:szCs w:val="40"/>
                          <w:lang w:val="en-US" w:eastAsia="en-US"/>
                        </w:rPr>
                        <w:t>x2</w:t>
                      </w:r>
                    </w:p>
                  </w:txbxContent>
                </v:textbox>
              </v:shape>
            </w:pict>
          </mc:Fallback>
        </mc:AlternateContent>
      </w:r>
      <w:r w:rsidR="00992871">
        <w:rPr>
          <w:noProof/>
          <w:lang w:val="en-US" w:eastAsia="en-US"/>
        </w:rPr>
        <w:drawing>
          <wp:inline distT="0" distB="0" distL="0" distR="0" wp14:anchorId="39C94B5C" wp14:editId="7A5CDF7C">
            <wp:extent cx="4582571" cy="6646908"/>
            <wp:effectExtent l="0" t="0" r="889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4585946" cy="6651803"/>
                    </a:xfrm>
                    <a:prstGeom prst="rect">
                      <a:avLst/>
                    </a:prstGeom>
                  </pic:spPr>
                </pic:pic>
              </a:graphicData>
            </a:graphic>
          </wp:inline>
        </w:drawing>
      </w:r>
    </w:p>
    <w:p w:rsidR="00846878" w:rsidRDefault="00A66E78">
      <w:pPr>
        <w:rPr>
          <w:lang w:val="en-US"/>
        </w:rPr>
      </w:pPr>
      <w:r>
        <w:rPr>
          <w:noProof/>
          <w:lang w:val="en-US" w:eastAsia="en-US"/>
        </w:rPr>
        <w:lastRenderedPageBreak/>
        <mc:AlternateContent>
          <mc:Choice Requires="wps">
            <w:drawing>
              <wp:anchor distT="0" distB="0" distL="114300" distR="114300" simplePos="0" relativeHeight="251679744" behindDoc="0" locked="0" layoutInCell="1" allowOverlap="1">
                <wp:simplePos x="0" y="0"/>
                <wp:positionH relativeFrom="column">
                  <wp:posOffset>-17145</wp:posOffset>
                </wp:positionH>
                <wp:positionV relativeFrom="paragraph">
                  <wp:posOffset>-99060</wp:posOffset>
                </wp:positionV>
                <wp:extent cx="2448560" cy="369570"/>
                <wp:effectExtent l="1905" t="0" r="0" b="0"/>
                <wp:wrapNone/>
                <wp:docPr id="4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369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5768" w:rsidRPr="007C5ED7" w:rsidRDefault="00A85768" w:rsidP="00846878">
                            <w:pPr>
                              <w:rPr>
                                <w:sz w:val="40"/>
                                <w:szCs w:val="40"/>
                              </w:rPr>
                            </w:pPr>
                            <w:r>
                              <w:rPr>
                                <w:noProof/>
                                <w:sz w:val="40"/>
                                <w:szCs w:val="40"/>
                                <w:lang w:val="en-US" w:eastAsia="en-US"/>
                              </w:rPr>
                              <w:t>Right (Box1-70s2p)</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40" o:spid="_x0000_s1035" type="#_x0000_t202" style="position:absolute;margin-left:-1.35pt;margin-top:-7.8pt;width:192.8pt;height:29.1pt;z-index:25167974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" stroked="f">
                <v:textbox>
                  <w:txbxContent>
                    <w:p w:rsidR="00A85768" w:rsidRPr="007C5ED7" w:rsidRDefault="00A85768" w:rsidP="00846878">
                      <w:pPr>
                        <w:rPr>
                          <w:sz w:val="40"/>
                          <w:szCs w:val="40"/>
                        </w:rPr>
                      </w:pPr>
                      <w:r>
                        <w:rPr>
                          <w:noProof/>
                          <w:sz w:val="40"/>
                          <w:szCs w:val="40"/>
                          <w:lang w:val="en-US" w:eastAsia="en-US"/>
                        </w:rPr>
                        <w:t>Right (Box1-70s2p)</w:t>
                      </w:r>
                    </w:p>
                  </w:txbxContent>
                </v:textbox>
              </v:shape>
            </w:pict>
          </mc:Fallback>
        </mc:AlternateContent>
      </w:r>
    </w:p>
    <w:p w:rsidR="00C95CE5" w:rsidRDefault="00A66E78">
      <w:pPr>
        <w:rPr>
          <w:lang w:val="en-US"/>
        </w:rPr>
      </w:pPr>
      <w:r>
        <w:rPr>
          <w:noProof/>
          <w:lang w:val="en-US" w:eastAsia="en-US"/>
        </w:rPr>
        <mc:AlternateContent>
          <mc:Choice Requires="wps">
            <w:drawing>
              <wp:anchor distT="0" distB="0" distL="114300" distR="114300" simplePos="0" relativeHeight="251678720" behindDoc="0" locked="0" layoutInCell="1" allowOverlap="1">
                <wp:simplePos x="0" y="0"/>
                <wp:positionH relativeFrom="column">
                  <wp:posOffset>-17145</wp:posOffset>
                </wp:positionH>
                <wp:positionV relativeFrom="paragraph">
                  <wp:posOffset>2772410</wp:posOffset>
                </wp:positionV>
                <wp:extent cx="2448560" cy="464185"/>
                <wp:effectExtent l="1905" t="635" r="0" b="1905"/>
                <wp:wrapNone/>
                <wp:docPr id="4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8560" cy="464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5768" w:rsidRPr="007C5ED7" w:rsidRDefault="00A85768" w:rsidP="00846878">
                            <w:pPr>
                              <w:rPr>
                                <w:sz w:val="40"/>
                                <w:szCs w:val="40"/>
                              </w:rPr>
                            </w:pPr>
                            <w:r>
                              <w:rPr>
                                <w:noProof/>
                                <w:sz w:val="40"/>
                                <w:szCs w:val="40"/>
                                <w:lang w:val="en-US" w:eastAsia="en-US"/>
                              </w:rPr>
                              <w:t>Left (Box2-70s2p)</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39" o:spid="_x0000_s1036" type="#_x0000_t202" style="position:absolute;margin-left:-1.35pt;margin-top:218.3pt;width:192.8pt;height:36.55pt;z-index:25167872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" stroked="f">
                <v:textbox>
                  <w:txbxContent>
                    <w:p w:rsidR="00A85768" w:rsidRPr="007C5ED7" w:rsidRDefault="00A85768" w:rsidP="00846878">
                      <w:pPr>
                        <w:rPr>
                          <w:sz w:val="40"/>
                          <w:szCs w:val="40"/>
                        </w:rPr>
                      </w:pPr>
                      <w:r>
                        <w:rPr>
                          <w:noProof/>
                          <w:sz w:val="40"/>
                          <w:szCs w:val="40"/>
                          <w:lang w:val="en-US" w:eastAsia="en-US"/>
                        </w:rPr>
                        <w:t>Left (Box2-70s2p)</w:t>
                      </w:r>
                    </w:p>
                  </w:txbxContent>
                </v:textbox>
              </v:shape>
            </w:pict>
          </mc:Fallback>
        </mc:AlternateContent>
      </w:r>
      <w:r>
        <w:rPr>
          <w:noProof/>
          <w:lang w:val="en-US" w:eastAsia="en-US"/>
        </w:rPr>
        <w:drawing>
          <wp:inline distT="0" distB="0" distL="0" distR="0">
            <wp:extent cx="4856480" cy="2639695"/>
            <wp:effectExtent l="0" t="0" r="1270" b="8255"/>
            <wp:docPr id="32" name="Picture 7" descr="Accumulator-IMD 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cumulator-IMD Full"/>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56480" cy="2639695"/>
                    </a:xfrm>
                    <a:prstGeom prst="rect">
                      <a:avLst/>
                    </a:prstGeom>
                    <a:noFill/>
                    <a:ln>
                      <a:noFill/>
                    </a:ln>
                  </pic:spPr>
                </pic:pic>
              </a:graphicData>
            </a:graphic>
          </wp:inline>
        </w:drawing>
      </w:r>
    </w:p>
    <w:p w:rsidR="00846878" w:rsidRDefault="00846878">
      <w:pPr>
        <w:rPr>
          <w:lang w:val="en-US"/>
        </w:rPr>
      </w:pPr>
    </w:p>
    <w:p w:rsidR="00846878" w:rsidRDefault="00846878">
      <w:pPr>
        <w:rPr>
          <w:lang w:val="en-US"/>
        </w:rPr>
      </w:pPr>
    </w:p>
    <w:p w:rsidR="004172AA" w:rsidRDefault="00846878">
      <w:pPr>
        <w:rPr>
          <w:lang w:val="en-US"/>
        </w:rPr>
      </w:pPr>
      <w:r w:rsidRPr="00846878">
        <w:rPr>
          <w:noProof/>
          <w:lang w:val="en-US" w:eastAsia="en-US"/>
        </w:rPr>
        <w:drawing>
          <wp:inline distT="0" distB="0" distL="0" distR="0" wp14:anchorId="57F69ACC" wp14:editId="2A9D5C9A">
            <wp:extent cx="2491237" cy="4097547"/>
            <wp:effectExtent l="19050" t="0" r="4313" b="0"/>
            <wp:docPr id="22" name="Picture 3"/>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70"/>
                    <a:srcRect l="30265" t="12370" r="43598"/>
                    <a:stretch/>
                  </pic:blipFill>
                  <pic:spPr>
                    <a:xfrm>
                      <a:off x="0" y="0"/>
                      <a:ext cx="2492176" cy="4099092"/>
                    </a:xfrm>
                    <a:prstGeom prst="rect">
                      <a:avLst/>
                    </a:prstGeom>
                  </pic:spPr>
                </pic:pic>
              </a:graphicData>
            </a:graphic>
          </wp:inline>
        </w:drawing>
      </w:r>
    </w:p>
    <w:p w:rsidR="004172AA" w:rsidRDefault="00A66E78">
      <w:pPr>
        <w:rPr>
          <w:lang w:val="en-US"/>
        </w:rPr>
      </w:pPr>
      <w:r>
        <w:rPr>
          <w:noProof/>
          <w:lang w:val="en-US" w:eastAsia="en-US"/>
        </w:rPr>
        <w:lastRenderedPageBreak/>
        <w:drawing>
          <wp:inline distT="0" distB="0" distL="0" distR="0">
            <wp:extent cx="4942840" cy="6391910"/>
            <wp:effectExtent l="0" t="0" r="0" b="8890"/>
            <wp:docPr id="30" name="Picture 8" descr="Accumulator Se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cumulator Segm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42840" cy="6391910"/>
                    </a:xfrm>
                    <a:prstGeom prst="rect">
                      <a:avLst/>
                    </a:prstGeom>
                    <a:noFill/>
                    <a:ln>
                      <a:noFill/>
                    </a:ln>
                  </pic:spPr>
                </pic:pic>
              </a:graphicData>
            </a:graphic>
          </wp:inline>
        </w:drawing>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7C69D0">
        <w:tc>
          <w:tcPr>
            <w:tcW w:w="4536" w:type="dxa"/>
            <w:shd w:val="clear" w:color="auto" w:fill="auto"/>
          </w:tcPr>
          <w:p w:rsidR="00C95CE5" w:rsidRDefault="00C95CE5" w:rsidP="00491016">
            <w:pPr>
              <w:pStyle w:val="TableContents"/>
              <w:keepNext/>
            </w:pPr>
            <w:r>
              <w:lastRenderedPageBreak/>
              <w:t>Maximum Voltage:</w:t>
            </w:r>
          </w:p>
        </w:tc>
        <w:tc>
          <w:tcPr>
            <w:tcW w:w="4536" w:type="dxa"/>
            <w:shd w:val="clear" w:color="auto" w:fill="auto"/>
          </w:tcPr>
          <w:p w:rsidR="00C95CE5" w:rsidRDefault="00D241CE" w:rsidP="00491016">
            <w:pPr>
              <w:pStyle w:val="TableContents"/>
              <w:keepNext/>
            </w:pPr>
            <w:r>
              <w:t>294</w:t>
            </w:r>
            <w:r w:rsidR="00C95CE5">
              <w:t>V</w:t>
            </w:r>
            <w:r w:rsidR="00593F5A">
              <w:t>DC</w:t>
            </w:r>
          </w:p>
        </w:tc>
      </w:tr>
      <w:tr w:rsidR="00C95CE5" w:rsidTr="007C69D0">
        <w:tc>
          <w:tcPr>
            <w:tcW w:w="4536" w:type="dxa"/>
            <w:shd w:val="clear" w:color="auto" w:fill="auto"/>
          </w:tcPr>
          <w:p w:rsidR="00C95CE5" w:rsidRDefault="00C95CE5" w:rsidP="00491016">
            <w:pPr>
              <w:pStyle w:val="TableContents"/>
              <w:keepNext/>
            </w:pPr>
            <w:r>
              <w:t>Nominal Voltage:</w:t>
            </w:r>
          </w:p>
        </w:tc>
        <w:tc>
          <w:tcPr>
            <w:tcW w:w="4536" w:type="dxa"/>
            <w:shd w:val="clear" w:color="auto" w:fill="auto"/>
          </w:tcPr>
          <w:p w:rsidR="00C95CE5" w:rsidRDefault="00CC65BB" w:rsidP="00491016">
            <w:pPr>
              <w:pStyle w:val="TableContents"/>
              <w:keepNext/>
            </w:pPr>
            <w:r>
              <w:t>231</w:t>
            </w:r>
            <w:r w:rsidR="00C95CE5">
              <w:t>V</w:t>
            </w:r>
            <w:r w:rsidR="00593F5A">
              <w:t>DC</w:t>
            </w:r>
          </w:p>
        </w:tc>
      </w:tr>
      <w:tr w:rsidR="00C95CE5" w:rsidTr="007C69D0">
        <w:tc>
          <w:tcPr>
            <w:tcW w:w="4536" w:type="dxa"/>
            <w:shd w:val="clear" w:color="auto" w:fill="auto"/>
          </w:tcPr>
          <w:p w:rsidR="00C95CE5" w:rsidRDefault="00C95CE5" w:rsidP="00491016">
            <w:pPr>
              <w:pStyle w:val="TableContents"/>
              <w:keepNext/>
            </w:pPr>
            <w:r>
              <w:t>Minimum Voltage:</w:t>
            </w:r>
          </w:p>
        </w:tc>
        <w:tc>
          <w:tcPr>
            <w:tcW w:w="4536" w:type="dxa"/>
            <w:shd w:val="clear" w:color="auto" w:fill="auto"/>
          </w:tcPr>
          <w:p w:rsidR="00C95CE5" w:rsidRDefault="00CC65BB" w:rsidP="00491016">
            <w:pPr>
              <w:pStyle w:val="TableContents"/>
              <w:keepNext/>
            </w:pPr>
            <w:r>
              <w:t>203</w:t>
            </w:r>
            <w:r w:rsidR="00C95CE5">
              <w:t>V</w:t>
            </w:r>
            <w:r w:rsidR="00593F5A">
              <w:t>DC</w:t>
            </w:r>
          </w:p>
        </w:tc>
      </w:tr>
      <w:tr w:rsidR="00C95CE5" w:rsidTr="007C69D0">
        <w:tc>
          <w:tcPr>
            <w:tcW w:w="4536" w:type="dxa"/>
            <w:shd w:val="clear" w:color="auto" w:fill="auto"/>
          </w:tcPr>
          <w:p w:rsidR="00C95CE5" w:rsidRDefault="00C95CE5" w:rsidP="00491016">
            <w:pPr>
              <w:pStyle w:val="TableContents"/>
              <w:keepNext/>
            </w:pPr>
            <w:r>
              <w:t>Maximum output current:</w:t>
            </w:r>
          </w:p>
        </w:tc>
        <w:tc>
          <w:tcPr>
            <w:tcW w:w="4536" w:type="dxa"/>
            <w:shd w:val="clear" w:color="auto" w:fill="auto"/>
          </w:tcPr>
          <w:p w:rsidR="00C95CE5" w:rsidRDefault="00CC65BB" w:rsidP="00491016">
            <w:pPr>
              <w:pStyle w:val="TableContents"/>
              <w:keepNext/>
            </w:pPr>
            <w:r>
              <w:t>580</w:t>
            </w:r>
            <w:r w:rsidR="00C95CE5">
              <w:t>A</w:t>
            </w:r>
            <w:r>
              <w:t xml:space="preserve"> for 2</w:t>
            </w:r>
            <w:r w:rsidR="00593F5A">
              <w:t>s</w:t>
            </w:r>
          </w:p>
        </w:tc>
      </w:tr>
      <w:tr w:rsidR="00C95CE5" w:rsidTr="007C69D0">
        <w:tc>
          <w:tcPr>
            <w:tcW w:w="4536" w:type="dxa"/>
            <w:shd w:val="clear" w:color="auto" w:fill="auto"/>
          </w:tcPr>
          <w:p w:rsidR="00C95CE5" w:rsidRDefault="00C95CE5" w:rsidP="00491016">
            <w:pPr>
              <w:pStyle w:val="TableContents"/>
              <w:keepNext/>
            </w:pPr>
            <w:r>
              <w:t>Maximum nominal current:</w:t>
            </w:r>
          </w:p>
        </w:tc>
        <w:tc>
          <w:tcPr>
            <w:tcW w:w="4536" w:type="dxa"/>
            <w:shd w:val="clear" w:color="auto" w:fill="auto"/>
          </w:tcPr>
          <w:p w:rsidR="00C95CE5" w:rsidRDefault="00C87AD9" w:rsidP="00491016">
            <w:pPr>
              <w:pStyle w:val="TableContents"/>
              <w:keepNext/>
            </w:pPr>
            <w:r>
              <w:t>28</w:t>
            </w:r>
            <w:r w:rsidR="00C95CE5">
              <w:t>0A</w:t>
            </w:r>
          </w:p>
        </w:tc>
      </w:tr>
      <w:tr w:rsidR="00C95CE5" w:rsidTr="007C69D0">
        <w:tc>
          <w:tcPr>
            <w:tcW w:w="4536" w:type="dxa"/>
            <w:shd w:val="clear" w:color="auto" w:fill="auto"/>
          </w:tcPr>
          <w:p w:rsidR="00C95CE5" w:rsidRDefault="00C95CE5" w:rsidP="00491016">
            <w:pPr>
              <w:pStyle w:val="TableContents"/>
              <w:keepNext/>
            </w:pPr>
            <w:r>
              <w:t>Maximum charging current:</w:t>
            </w:r>
          </w:p>
        </w:tc>
        <w:tc>
          <w:tcPr>
            <w:tcW w:w="4536" w:type="dxa"/>
            <w:shd w:val="clear" w:color="auto" w:fill="auto"/>
          </w:tcPr>
          <w:p w:rsidR="00C95CE5" w:rsidRDefault="00C87AD9" w:rsidP="00491016">
            <w:pPr>
              <w:pStyle w:val="TableContents"/>
              <w:keepNext/>
            </w:pPr>
            <w:r>
              <w:t>28</w:t>
            </w:r>
            <w:r w:rsidR="00C95CE5">
              <w:t>A</w:t>
            </w:r>
          </w:p>
        </w:tc>
      </w:tr>
      <w:tr w:rsidR="00C95CE5" w:rsidTr="007C69D0">
        <w:tc>
          <w:tcPr>
            <w:tcW w:w="4536" w:type="dxa"/>
            <w:shd w:val="clear" w:color="auto" w:fill="auto"/>
          </w:tcPr>
          <w:p w:rsidR="00C95CE5" w:rsidRDefault="00C95CE5" w:rsidP="00491016">
            <w:pPr>
              <w:pStyle w:val="TableContents"/>
              <w:keepNext/>
            </w:pPr>
            <w:r>
              <w:t>Total numbers of cells:</w:t>
            </w:r>
          </w:p>
        </w:tc>
        <w:tc>
          <w:tcPr>
            <w:tcW w:w="4536" w:type="dxa"/>
            <w:shd w:val="clear" w:color="auto" w:fill="auto"/>
          </w:tcPr>
          <w:p w:rsidR="00C95CE5" w:rsidRDefault="00C95CE5" w:rsidP="00C87AD9">
            <w:pPr>
              <w:pStyle w:val="TableContents"/>
              <w:keepNext/>
            </w:pPr>
            <w:r>
              <w:t>2</w:t>
            </w:r>
            <w:r w:rsidR="00C87AD9">
              <w:t>80</w:t>
            </w:r>
          </w:p>
        </w:tc>
      </w:tr>
      <w:tr w:rsidR="00C95CE5" w:rsidTr="007C69D0">
        <w:tc>
          <w:tcPr>
            <w:tcW w:w="4536" w:type="dxa"/>
            <w:shd w:val="clear" w:color="auto" w:fill="auto"/>
          </w:tcPr>
          <w:p w:rsidR="00C95CE5" w:rsidRDefault="00C95CE5" w:rsidP="00491016">
            <w:pPr>
              <w:pStyle w:val="TableContents"/>
              <w:keepNext/>
            </w:pPr>
            <w:r>
              <w:t>Cell configuration:</w:t>
            </w:r>
          </w:p>
        </w:tc>
        <w:tc>
          <w:tcPr>
            <w:tcW w:w="4536" w:type="dxa"/>
            <w:shd w:val="clear" w:color="auto" w:fill="auto"/>
          </w:tcPr>
          <w:p w:rsidR="00C95CE5" w:rsidRDefault="00C87AD9" w:rsidP="00491016">
            <w:pPr>
              <w:pStyle w:val="TableContents"/>
              <w:keepNext/>
            </w:pPr>
            <w:r>
              <w:t>70s4</w:t>
            </w:r>
            <w:r w:rsidR="00C95CE5">
              <w:t>p</w:t>
            </w:r>
          </w:p>
        </w:tc>
      </w:tr>
      <w:tr w:rsidR="00C95CE5" w:rsidTr="007C69D0">
        <w:tc>
          <w:tcPr>
            <w:tcW w:w="4536" w:type="dxa"/>
            <w:shd w:val="clear" w:color="auto" w:fill="auto"/>
          </w:tcPr>
          <w:p w:rsidR="00C95CE5" w:rsidRDefault="00593F5A" w:rsidP="00491016">
            <w:pPr>
              <w:pStyle w:val="TableContents"/>
              <w:keepNext/>
            </w:pPr>
            <w:r>
              <w:t xml:space="preserve">Total </w:t>
            </w:r>
            <w:r w:rsidR="00C95CE5">
              <w:t>Capacity:</w:t>
            </w:r>
          </w:p>
        </w:tc>
        <w:tc>
          <w:tcPr>
            <w:tcW w:w="4536" w:type="dxa"/>
            <w:shd w:val="clear" w:color="auto" w:fill="auto"/>
          </w:tcPr>
          <w:p w:rsidR="00C87AD9" w:rsidRDefault="00C87AD9" w:rsidP="00C87AD9">
            <w:pPr>
              <w:pStyle w:val="TableContents"/>
              <w:keepNext/>
            </w:pPr>
            <w:r>
              <w:t>(7.05Ah)(3.3V)(3600j/Wh)(280cells)x10^-6=23.45MJ</w:t>
            </w:r>
          </w:p>
          <w:p w:rsidR="00C95CE5" w:rsidRDefault="00C87AD9" w:rsidP="00C87AD9">
            <w:pPr>
              <w:pStyle w:val="TableContents"/>
              <w:keepNext/>
            </w:pPr>
            <w:r>
              <w:t>(7.05Ah)(3.3V)(280cells)=6,514.2 Watt-hours</w:t>
            </w:r>
          </w:p>
        </w:tc>
      </w:tr>
      <w:tr w:rsidR="00C95CE5" w:rsidTr="007C69D0">
        <w:tc>
          <w:tcPr>
            <w:tcW w:w="4536" w:type="dxa"/>
            <w:shd w:val="clear" w:color="auto" w:fill="auto"/>
          </w:tcPr>
          <w:p w:rsidR="00C95CE5" w:rsidRPr="002F736A" w:rsidRDefault="00C95CE5" w:rsidP="00491016">
            <w:pPr>
              <w:pStyle w:val="TableContents"/>
              <w:keepNext/>
              <w:rPr>
                <w:lang w:val="en-US"/>
              </w:rPr>
            </w:pPr>
            <w:r w:rsidRPr="002F736A">
              <w:rPr>
                <w:lang w:val="en-US"/>
              </w:rPr>
              <w:t>Number of cell stacks &lt; 120VDC</w:t>
            </w:r>
          </w:p>
        </w:tc>
        <w:tc>
          <w:tcPr>
            <w:tcW w:w="4536" w:type="dxa"/>
            <w:shd w:val="clear" w:color="auto" w:fill="auto"/>
          </w:tcPr>
          <w:p w:rsidR="00C95CE5" w:rsidRDefault="00C87AD9" w:rsidP="00491016">
            <w:pPr>
              <w:pStyle w:val="TableContents"/>
              <w:keepNext/>
            </w:pPr>
            <w:r>
              <w:t>8</w:t>
            </w:r>
          </w:p>
        </w:tc>
      </w:tr>
    </w:tbl>
    <w:p w:rsidR="00C95CE5" w:rsidRDefault="00C95CE5">
      <w:pPr>
        <w:pStyle w:val="Table"/>
      </w:pPr>
      <w:bookmarkStart w:id="176" w:name="_Toc399226745"/>
      <w:r>
        <w:t xml:space="preserve">Table </w:t>
      </w:r>
      <w:r w:rsidR="008A79C5">
        <w:fldChar w:fldCharType="begin"/>
      </w:r>
      <w:r w:rsidR="00AD5018">
        <w:instrText xml:space="preserve"> STYLEREF 1 \s </w:instrText>
      </w:r>
      <w:r w:rsidR="008A79C5">
        <w:fldChar w:fldCharType="separate"/>
      </w:r>
      <w:r w:rsidR="0060186C">
        <w:rPr>
          <w:noProof/>
        </w:rPr>
        <w:t>3</w:t>
      </w:r>
      <w:r w:rsidR="008A79C5">
        <w:fldChar w:fldCharType="end"/>
      </w:r>
      <w:r w:rsidR="00AD5018">
        <w:t>.</w:t>
      </w:r>
      <w:r w:rsidR="008A79C5">
        <w:fldChar w:fldCharType="begin"/>
      </w:r>
      <w:r w:rsidR="00AD5018">
        <w:instrText xml:space="preserve"> SEQ Table \* ARABIC \s 1 </w:instrText>
      </w:r>
      <w:r w:rsidR="008A79C5">
        <w:fldChar w:fldCharType="separate"/>
      </w:r>
      <w:r w:rsidR="0060186C">
        <w:rPr>
          <w:noProof/>
        </w:rPr>
        <w:t>1</w:t>
      </w:r>
      <w:r w:rsidR="008A79C5">
        <w:fldChar w:fldCharType="end"/>
      </w:r>
      <w:r>
        <w:t xml:space="preserve"> Main accumulator parameters</w:t>
      </w:r>
      <w:bookmarkEnd w:id="176"/>
    </w:p>
    <w:p w:rsidR="00C95CE5" w:rsidRDefault="00C95CE5">
      <w:pPr>
        <w:rPr>
          <w:lang w:val="en-US"/>
        </w:rPr>
      </w:pPr>
    </w:p>
    <w:p w:rsidR="00C95CE5" w:rsidRDefault="00C95CE5" w:rsidP="002B338E">
      <w:pPr>
        <w:pStyle w:val="Heading3"/>
        <w:rPr>
          <w:lang w:val="en-US"/>
        </w:rPr>
      </w:pPr>
      <w:bookmarkStart w:id="177" w:name="_Toc399226687"/>
      <w:r>
        <w:rPr>
          <w:lang w:val="en-US"/>
        </w:rPr>
        <w:lastRenderedPageBreak/>
        <w:t>Cell</w:t>
      </w:r>
      <w:r w:rsidR="00C07F3E">
        <w:rPr>
          <w:lang w:val="en-US"/>
        </w:rPr>
        <w:t xml:space="preserve"> </w:t>
      </w:r>
      <w:r>
        <w:rPr>
          <w:lang w:val="en-US"/>
        </w:rPr>
        <w:t>description</w:t>
      </w:r>
      <w:bookmarkEnd w:id="177"/>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593F5A" w:rsidTr="008C5806">
        <w:tc>
          <w:tcPr>
            <w:tcW w:w="4536" w:type="dxa"/>
            <w:shd w:val="clear" w:color="auto" w:fill="auto"/>
          </w:tcPr>
          <w:p w:rsidR="00593F5A" w:rsidRDefault="00593F5A" w:rsidP="00491016">
            <w:pPr>
              <w:pStyle w:val="TableContents"/>
              <w:keepNext/>
            </w:pPr>
            <w:r>
              <w:t>Cell Manufacturer and Type</w:t>
            </w:r>
          </w:p>
        </w:tc>
        <w:tc>
          <w:tcPr>
            <w:tcW w:w="4536" w:type="dxa"/>
            <w:shd w:val="clear" w:color="auto" w:fill="auto"/>
          </w:tcPr>
          <w:p w:rsidR="00593F5A" w:rsidRDefault="00E336C0" w:rsidP="00491016">
            <w:pPr>
              <w:pStyle w:val="TableContents"/>
              <w:keepNext/>
            </w:pPr>
            <w:r>
              <w:t>Melasta SLPB9145180</w:t>
            </w:r>
          </w:p>
        </w:tc>
      </w:tr>
      <w:tr w:rsidR="00C95CE5" w:rsidTr="008C5806">
        <w:tc>
          <w:tcPr>
            <w:tcW w:w="4536" w:type="dxa"/>
            <w:shd w:val="clear" w:color="auto" w:fill="auto"/>
          </w:tcPr>
          <w:p w:rsidR="00C95CE5" w:rsidRDefault="00C95CE5" w:rsidP="00491016">
            <w:pPr>
              <w:pStyle w:val="TableContents"/>
              <w:keepNext/>
            </w:pPr>
            <w:r>
              <w:t>Cell nominal capacity:</w:t>
            </w:r>
          </w:p>
        </w:tc>
        <w:tc>
          <w:tcPr>
            <w:tcW w:w="4536" w:type="dxa"/>
            <w:shd w:val="clear" w:color="auto" w:fill="auto"/>
          </w:tcPr>
          <w:p w:rsidR="00C95CE5" w:rsidRDefault="00E336C0" w:rsidP="00491016">
            <w:pPr>
              <w:pStyle w:val="TableContents"/>
              <w:keepNext/>
            </w:pPr>
            <w:r>
              <w:t>7.05</w:t>
            </w:r>
            <w:r w:rsidR="00C95CE5">
              <w:t xml:space="preserve"> Ah</w:t>
            </w:r>
          </w:p>
        </w:tc>
      </w:tr>
      <w:tr w:rsidR="00C95CE5" w:rsidTr="008C5806">
        <w:tc>
          <w:tcPr>
            <w:tcW w:w="4536" w:type="dxa"/>
            <w:shd w:val="clear" w:color="auto" w:fill="auto"/>
          </w:tcPr>
          <w:p w:rsidR="00C95CE5" w:rsidRDefault="00C95CE5" w:rsidP="00491016">
            <w:pPr>
              <w:pStyle w:val="TableContents"/>
              <w:keepNext/>
            </w:pPr>
            <w:r>
              <w:t>Maximum Voltage:</w:t>
            </w:r>
          </w:p>
        </w:tc>
        <w:tc>
          <w:tcPr>
            <w:tcW w:w="4536" w:type="dxa"/>
            <w:shd w:val="clear" w:color="auto" w:fill="auto"/>
          </w:tcPr>
          <w:p w:rsidR="00C95CE5" w:rsidRDefault="00C95CE5" w:rsidP="00491016">
            <w:pPr>
              <w:pStyle w:val="TableContents"/>
              <w:keepNext/>
            </w:pPr>
            <w:r>
              <w:t>4.2 V</w:t>
            </w:r>
          </w:p>
        </w:tc>
      </w:tr>
      <w:tr w:rsidR="00C95CE5" w:rsidTr="008C5806">
        <w:tc>
          <w:tcPr>
            <w:tcW w:w="4536" w:type="dxa"/>
            <w:shd w:val="clear" w:color="auto" w:fill="auto"/>
          </w:tcPr>
          <w:p w:rsidR="00C95CE5" w:rsidRDefault="00C95CE5" w:rsidP="00491016">
            <w:pPr>
              <w:pStyle w:val="TableContents"/>
              <w:keepNext/>
            </w:pPr>
            <w:r>
              <w:t>Nominal Voltage:</w:t>
            </w:r>
          </w:p>
        </w:tc>
        <w:tc>
          <w:tcPr>
            <w:tcW w:w="4536" w:type="dxa"/>
            <w:shd w:val="clear" w:color="auto" w:fill="auto"/>
          </w:tcPr>
          <w:p w:rsidR="00C95CE5" w:rsidRDefault="00E336C0" w:rsidP="00491016">
            <w:pPr>
              <w:pStyle w:val="TableContents"/>
              <w:keepNext/>
            </w:pPr>
            <w:r>
              <w:t>3.3</w:t>
            </w:r>
            <w:r w:rsidR="00C95CE5">
              <w:t>V</w:t>
            </w:r>
          </w:p>
        </w:tc>
      </w:tr>
      <w:tr w:rsidR="00C95CE5" w:rsidTr="008C5806">
        <w:tc>
          <w:tcPr>
            <w:tcW w:w="4536" w:type="dxa"/>
            <w:shd w:val="clear" w:color="auto" w:fill="auto"/>
          </w:tcPr>
          <w:p w:rsidR="00C95CE5" w:rsidRDefault="00C95CE5" w:rsidP="00491016">
            <w:pPr>
              <w:pStyle w:val="TableContents"/>
              <w:keepNext/>
            </w:pPr>
            <w:r>
              <w:t xml:space="preserve">Minimum Voltage: </w:t>
            </w:r>
          </w:p>
        </w:tc>
        <w:tc>
          <w:tcPr>
            <w:tcW w:w="4536" w:type="dxa"/>
            <w:shd w:val="clear" w:color="auto" w:fill="auto"/>
          </w:tcPr>
          <w:p w:rsidR="00C95CE5" w:rsidRDefault="00FE0247" w:rsidP="00491016">
            <w:pPr>
              <w:pStyle w:val="TableContents"/>
              <w:keepNext/>
            </w:pPr>
            <w:r>
              <w:t>3.0</w:t>
            </w:r>
            <w:r w:rsidR="00C95CE5">
              <w:t>V</w:t>
            </w:r>
          </w:p>
        </w:tc>
      </w:tr>
      <w:tr w:rsidR="00C95CE5" w:rsidTr="008C5806">
        <w:tc>
          <w:tcPr>
            <w:tcW w:w="4536" w:type="dxa"/>
            <w:shd w:val="clear" w:color="auto" w:fill="auto"/>
          </w:tcPr>
          <w:p w:rsidR="00C95CE5" w:rsidRDefault="00C95CE5" w:rsidP="00491016">
            <w:pPr>
              <w:pStyle w:val="TableContents"/>
              <w:keepNext/>
            </w:pPr>
            <w:r>
              <w:t>Maximum output current:</w:t>
            </w:r>
          </w:p>
        </w:tc>
        <w:tc>
          <w:tcPr>
            <w:tcW w:w="4536" w:type="dxa"/>
            <w:shd w:val="clear" w:color="auto" w:fill="auto"/>
          </w:tcPr>
          <w:p w:rsidR="00C95CE5" w:rsidRDefault="00FE0247" w:rsidP="00491016">
            <w:pPr>
              <w:pStyle w:val="TableContents"/>
              <w:keepNext/>
            </w:pPr>
            <w:r>
              <w:t>25</w:t>
            </w:r>
            <w:r w:rsidR="00C95CE5">
              <w:t>C</w:t>
            </w:r>
            <w:r w:rsidR="00593F5A">
              <w:t xml:space="preserve"> for 10s</w:t>
            </w:r>
          </w:p>
        </w:tc>
      </w:tr>
      <w:tr w:rsidR="00C95CE5" w:rsidTr="008C5806">
        <w:tc>
          <w:tcPr>
            <w:tcW w:w="4536" w:type="dxa"/>
            <w:shd w:val="clear" w:color="auto" w:fill="auto"/>
          </w:tcPr>
          <w:p w:rsidR="00C95CE5" w:rsidRDefault="00C95CE5" w:rsidP="00491016">
            <w:pPr>
              <w:pStyle w:val="TableContents"/>
              <w:keepNext/>
            </w:pPr>
            <w:r>
              <w:t>Maximum nominal output current:</w:t>
            </w:r>
          </w:p>
        </w:tc>
        <w:tc>
          <w:tcPr>
            <w:tcW w:w="4536" w:type="dxa"/>
            <w:shd w:val="clear" w:color="auto" w:fill="auto"/>
          </w:tcPr>
          <w:p w:rsidR="00C95CE5" w:rsidRDefault="00FE0247" w:rsidP="00491016">
            <w:pPr>
              <w:pStyle w:val="TableContents"/>
              <w:keepNext/>
            </w:pPr>
            <w:r>
              <w:t>20</w:t>
            </w:r>
            <w:r w:rsidR="00C95CE5">
              <w:t>C</w:t>
            </w:r>
          </w:p>
        </w:tc>
      </w:tr>
      <w:tr w:rsidR="00C95CE5" w:rsidTr="008C5806">
        <w:tc>
          <w:tcPr>
            <w:tcW w:w="4536" w:type="dxa"/>
            <w:shd w:val="clear" w:color="auto" w:fill="auto"/>
          </w:tcPr>
          <w:p w:rsidR="00C95CE5" w:rsidRDefault="00C95CE5" w:rsidP="00491016">
            <w:pPr>
              <w:pStyle w:val="TableContents"/>
              <w:keepNext/>
            </w:pPr>
            <w:r>
              <w:t>Maximum charging current:</w:t>
            </w:r>
          </w:p>
        </w:tc>
        <w:tc>
          <w:tcPr>
            <w:tcW w:w="4536" w:type="dxa"/>
            <w:shd w:val="clear" w:color="auto" w:fill="auto"/>
          </w:tcPr>
          <w:p w:rsidR="00C95CE5" w:rsidRDefault="00FE0247" w:rsidP="00491016">
            <w:pPr>
              <w:pStyle w:val="TableContents"/>
              <w:keepNext/>
            </w:pPr>
            <w:r>
              <w:t>2</w:t>
            </w:r>
            <w:r w:rsidR="00C95CE5">
              <w:t>C</w:t>
            </w:r>
          </w:p>
        </w:tc>
      </w:tr>
      <w:tr w:rsidR="00593F5A" w:rsidTr="008C5806">
        <w:tc>
          <w:tcPr>
            <w:tcW w:w="4536" w:type="dxa"/>
            <w:shd w:val="clear" w:color="auto" w:fill="auto"/>
          </w:tcPr>
          <w:p w:rsidR="00593F5A" w:rsidRDefault="00593F5A" w:rsidP="00491016">
            <w:pPr>
              <w:pStyle w:val="TableContents"/>
              <w:keepNext/>
            </w:pPr>
            <w:r>
              <w:t>Maximum Cell Temperature (discharging)</w:t>
            </w:r>
          </w:p>
        </w:tc>
        <w:tc>
          <w:tcPr>
            <w:tcW w:w="4536" w:type="dxa"/>
            <w:shd w:val="clear" w:color="auto" w:fill="auto"/>
          </w:tcPr>
          <w:p w:rsidR="00593F5A" w:rsidRDefault="00A167ED" w:rsidP="00491016">
            <w:pPr>
              <w:pStyle w:val="TableContents"/>
              <w:keepNext/>
            </w:pPr>
            <w:r>
              <w:t>60</w:t>
            </w:r>
            <w:r w:rsidR="00593F5A">
              <w:t>°C</w:t>
            </w:r>
          </w:p>
        </w:tc>
      </w:tr>
      <w:tr w:rsidR="00593F5A" w:rsidTr="008C5806">
        <w:tc>
          <w:tcPr>
            <w:tcW w:w="4536" w:type="dxa"/>
            <w:shd w:val="clear" w:color="auto" w:fill="auto"/>
          </w:tcPr>
          <w:p w:rsidR="00593F5A" w:rsidRDefault="00593F5A" w:rsidP="00491016">
            <w:pPr>
              <w:pStyle w:val="TableContents"/>
              <w:keepNext/>
            </w:pPr>
            <w:r>
              <w:t>Maximum Cell Temperature (charging)</w:t>
            </w:r>
          </w:p>
        </w:tc>
        <w:tc>
          <w:tcPr>
            <w:tcW w:w="4536" w:type="dxa"/>
            <w:shd w:val="clear" w:color="auto" w:fill="auto"/>
          </w:tcPr>
          <w:p w:rsidR="00593F5A" w:rsidRDefault="00A167ED" w:rsidP="00491016">
            <w:pPr>
              <w:pStyle w:val="TableContents"/>
              <w:keepNext/>
            </w:pPr>
            <w:r>
              <w:t>4</w:t>
            </w:r>
            <w:r w:rsidR="00593F5A">
              <w:t>5°C</w:t>
            </w:r>
          </w:p>
        </w:tc>
      </w:tr>
      <w:tr w:rsidR="00593F5A" w:rsidTr="008C5806">
        <w:tc>
          <w:tcPr>
            <w:tcW w:w="4536" w:type="dxa"/>
            <w:shd w:val="clear" w:color="auto" w:fill="auto"/>
          </w:tcPr>
          <w:p w:rsidR="00593F5A" w:rsidRDefault="00593F5A" w:rsidP="00491016">
            <w:pPr>
              <w:pStyle w:val="TableContents"/>
              <w:keepNext/>
            </w:pPr>
            <w:r>
              <w:t>Cell chemistry:</w:t>
            </w:r>
          </w:p>
        </w:tc>
        <w:tc>
          <w:tcPr>
            <w:tcW w:w="4536" w:type="dxa"/>
            <w:shd w:val="clear" w:color="auto" w:fill="auto"/>
          </w:tcPr>
          <w:p w:rsidR="00593F5A" w:rsidRDefault="00593F5A" w:rsidP="00C87AD9">
            <w:pPr>
              <w:pStyle w:val="TableContents"/>
              <w:keepNext/>
            </w:pPr>
            <w:r>
              <w:t>Li</w:t>
            </w:r>
            <w:r w:rsidR="00C87AD9">
              <w:t>Po</w:t>
            </w:r>
          </w:p>
        </w:tc>
      </w:tr>
    </w:tbl>
    <w:p w:rsidR="00C95CE5" w:rsidRDefault="00C95CE5">
      <w:pPr>
        <w:pStyle w:val="Table"/>
      </w:pPr>
      <w:bookmarkStart w:id="178" w:name="_Toc399226746"/>
      <w:r>
        <w:t xml:space="preserve">Table </w:t>
      </w:r>
      <w:r w:rsidR="008A79C5">
        <w:fldChar w:fldCharType="begin"/>
      </w:r>
      <w:r w:rsidR="00AD5018">
        <w:instrText xml:space="preserve"> STYLEREF 1 \s </w:instrText>
      </w:r>
      <w:r w:rsidR="008A79C5">
        <w:fldChar w:fldCharType="separate"/>
      </w:r>
      <w:r w:rsidR="0060186C">
        <w:rPr>
          <w:noProof/>
        </w:rPr>
        <w:t>3</w:t>
      </w:r>
      <w:r w:rsidR="008A79C5">
        <w:fldChar w:fldCharType="end"/>
      </w:r>
      <w:r w:rsidR="00AD5018">
        <w:t>.</w:t>
      </w:r>
      <w:r w:rsidR="008A79C5">
        <w:fldChar w:fldCharType="begin"/>
      </w:r>
      <w:r w:rsidR="00AD5018">
        <w:instrText xml:space="preserve"> SEQ Table \* ARABIC \s 1 </w:instrText>
      </w:r>
      <w:r w:rsidR="008A79C5">
        <w:fldChar w:fldCharType="separate"/>
      </w:r>
      <w:r w:rsidR="0060186C">
        <w:rPr>
          <w:noProof/>
        </w:rPr>
        <w:t>2</w:t>
      </w:r>
      <w:r w:rsidR="008A79C5">
        <w:fldChar w:fldCharType="end"/>
      </w:r>
      <w:r>
        <w:t xml:space="preserve"> Main cell specification</w:t>
      </w:r>
      <w:bookmarkEnd w:id="178"/>
    </w:p>
    <w:p w:rsidR="00C95CE5" w:rsidRDefault="00C95CE5">
      <w:pPr>
        <w:rPr>
          <w:lang w:val="en-US"/>
        </w:rPr>
      </w:pPr>
    </w:p>
    <w:p w:rsidR="00C95CE5" w:rsidRDefault="00C95CE5">
      <w:pPr>
        <w:pStyle w:val="Heading3"/>
        <w:rPr>
          <w:lang w:val="en-US"/>
        </w:rPr>
      </w:pPr>
      <w:bookmarkStart w:id="179" w:name="_Toc399226688"/>
      <w:r>
        <w:rPr>
          <w:lang w:val="en-US"/>
        </w:rPr>
        <w:t>Cell</w:t>
      </w:r>
      <w:r w:rsidR="009045E8">
        <w:rPr>
          <w:lang w:val="en-US"/>
        </w:rPr>
        <w:t xml:space="preserve"> </w:t>
      </w:r>
      <w:r>
        <w:rPr>
          <w:lang w:val="en-US"/>
        </w:rPr>
        <w:t>configuration</w:t>
      </w:r>
      <w:bookmarkEnd w:id="179"/>
    </w:p>
    <w:p w:rsidR="00A679A7" w:rsidRPr="00A679A7" w:rsidRDefault="002B338E" w:rsidP="002B338E">
      <w:pPr>
        <w:rPr>
          <w:lang w:val="en-US"/>
        </w:rPr>
      </w:pPr>
      <w:bookmarkStart w:id="180" w:name="_GoBack"/>
      <w:del w:id="181" w:author="Justin Clark" w:date="2014-01-27T23:26:00Z">
        <w:r w:rsidDel="00AE4A2C">
          <w:rPr>
            <w:lang w:val="en-US"/>
          </w:rPr>
          <w:delText>Describecellconfiguration,showschematics,coveradditionalpartslikeinternal cellfusesetc.</w:delText>
        </w:r>
      </w:del>
      <w:r w:rsidR="00E80A24">
        <w:rPr>
          <w:lang w:val="en-US"/>
        </w:rPr>
        <w:t xml:space="preserve">Each </w:t>
      </w:r>
      <w:ins w:id="182" w:author="Justin Clark" w:date="2014-01-27T23:26:00Z">
        <w:r>
          <w:rPr>
            <w:lang w:val="en-US"/>
          </w:rPr>
          <w:t xml:space="preserve">accumulator </w:t>
        </w:r>
      </w:ins>
      <w:r w:rsidR="00E80A24">
        <w:rPr>
          <w:lang w:val="en-US"/>
        </w:rPr>
        <w:t>contains</w:t>
      </w:r>
      <w:ins w:id="183" w:author="Justin Clark" w:date="2014-01-27T23:26:00Z">
        <w:r>
          <w:rPr>
            <w:lang w:val="en-US"/>
          </w:rPr>
          <w:t xml:space="preserve"> </w:t>
        </w:r>
      </w:ins>
      <w:r w:rsidR="00A679A7">
        <w:rPr>
          <w:lang w:val="en-US"/>
        </w:rPr>
        <w:t>140</w:t>
      </w:r>
      <w:ins w:id="184" w:author="Justin Clark" w:date="2014-01-27T23:26:00Z">
        <w:r>
          <w:rPr>
            <w:lang w:val="en-US"/>
          </w:rPr>
          <w:t xml:space="preserve"> cells. </w:t>
        </w:r>
      </w:ins>
      <w:r w:rsidR="00E80A24">
        <w:rPr>
          <w:lang w:val="en-US"/>
        </w:rPr>
        <w:t>The cells are separated in 7 segments containing 20 cells each. The segments are in a 10s2p arrangement. Each parallel cell in the segment is back to back.</w:t>
      </w:r>
    </w:p>
    <w:p w:rsidR="00A679A7" w:rsidRPr="00A679A7" w:rsidRDefault="00C95CE5" w:rsidP="00A679A7">
      <w:pPr>
        <w:pStyle w:val="Heading3"/>
        <w:rPr>
          <w:lang w:val="en-US"/>
        </w:rPr>
      </w:pPr>
      <w:bookmarkStart w:id="185" w:name="_Toc399226689"/>
      <w:bookmarkEnd w:id="180"/>
      <w:r>
        <w:rPr>
          <w:lang w:val="en-US"/>
        </w:rPr>
        <w:t>Cell</w:t>
      </w:r>
      <w:r w:rsidR="009045E8">
        <w:rPr>
          <w:lang w:val="en-US"/>
        </w:rPr>
        <w:t xml:space="preserve"> </w:t>
      </w:r>
      <w:r>
        <w:rPr>
          <w:lang w:val="en-US"/>
        </w:rPr>
        <w:t>temperature</w:t>
      </w:r>
      <w:r w:rsidR="009045E8">
        <w:rPr>
          <w:lang w:val="en-US"/>
        </w:rPr>
        <w:t xml:space="preserve"> </w:t>
      </w:r>
      <w:r>
        <w:rPr>
          <w:lang w:val="en-US"/>
        </w:rPr>
        <w:t>monitoring</w:t>
      </w:r>
      <w:bookmarkEnd w:id="185"/>
    </w:p>
    <w:p w:rsidR="00A679A7" w:rsidRDefault="002B338E">
      <w:pPr>
        <w:rPr>
          <w:lang w:val="en-US"/>
        </w:rPr>
      </w:pPr>
      <w:r>
        <w:rPr>
          <w:lang w:val="en-US"/>
        </w:rPr>
        <w:t>Every cell</w:t>
      </w:r>
      <w:r w:rsidRPr="002B338E">
        <w:rPr>
          <w:lang w:val="en-US"/>
        </w:rPr>
        <w:t xml:space="preserve"> will be monitored for temperature.  </w:t>
      </w:r>
      <w:r>
        <w:rPr>
          <w:lang w:val="en-US"/>
        </w:rPr>
        <w:t xml:space="preserve">We do this by putting an NTC resistor between the cells. </w:t>
      </w:r>
      <w:r w:rsidRPr="002B338E">
        <w:rPr>
          <w:lang w:val="en-US"/>
        </w:rPr>
        <w:t xml:space="preserve">Each </w:t>
      </w:r>
      <w:r w:rsidR="004C41D5">
        <w:rPr>
          <w:lang w:val="en-US"/>
        </w:rPr>
        <w:t>battery segment PIC</w:t>
      </w:r>
      <w:r w:rsidRPr="002B338E">
        <w:rPr>
          <w:lang w:val="en-US"/>
        </w:rPr>
        <w:t xml:space="preserve"> will monitor the cell te</w:t>
      </w:r>
      <w:r w:rsidR="004C41D5">
        <w:rPr>
          <w:lang w:val="en-US"/>
        </w:rPr>
        <w:t>mperature</w:t>
      </w:r>
      <w:r w:rsidR="00C95CE5">
        <w:rPr>
          <w:lang w:val="en-US"/>
        </w:rPr>
        <w:t>.</w:t>
      </w:r>
    </w:p>
    <w:p w:rsidR="00C95CE5" w:rsidRDefault="00C95CE5">
      <w:pPr>
        <w:pStyle w:val="Heading3"/>
        <w:rPr>
          <w:lang w:val="en-US"/>
        </w:rPr>
      </w:pPr>
      <w:bookmarkStart w:id="186" w:name="_Toc399226690"/>
      <w:r>
        <w:rPr>
          <w:lang w:val="en-US"/>
        </w:rPr>
        <w:t>Battery</w:t>
      </w:r>
      <w:r w:rsidR="009045E8">
        <w:rPr>
          <w:lang w:val="en-US"/>
        </w:rPr>
        <w:t xml:space="preserve"> </w:t>
      </w:r>
      <w:r>
        <w:rPr>
          <w:lang w:val="en-US"/>
        </w:rPr>
        <w:t>management</w:t>
      </w:r>
      <w:r w:rsidR="009045E8">
        <w:rPr>
          <w:lang w:val="en-US"/>
        </w:rPr>
        <w:t xml:space="preserve"> </w:t>
      </w:r>
      <w:r>
        <w:rPr>
          <w:lang w:val="en-US"/>
        </w:rPr>
        <w:t>system</w:t>
      </w:r>
      <w:bookmarkEnd w:id="186"/>
    </w:p>
    <w:p w:rsidR="00A679A7" w:rsidRDefault="00A679A7" w:rsidP="00A679A7">
      <w:pPr>
        <w:rPr>
          <w:lang w:val="en-US"/>
        </w:rPr>
      </w:pPr>
      <w:r>
        <w:rPr>
          <w:lang w:val="en-US"/>
        </w:rPr>
        <w:t>280</w:t>
      </w:r>
      <w:ins w:id="187" w:author="Keenan,Mark" w:date="2013-12-19T23:30:00Z">
        <w:r>
          <w:rPr>
            <w:lang w:val="en-US"/>
          </w:rPr>
          <w:t xml:space="preserve"> cells will be monitored by the BMS</w:t>
        </w:r>
      </w:ins>
      <w:r>
        <w:rPr>
          <w:lang w:val="en-US"/>
        </w:rPr>
        <w:t xml:space="preserve"> that we made ourselves</w:t>
      </w:r>
      <w:ins w:id="188" w:author="Keenan,Mark" w:date="2013-12-19T23:30:00Z">
        <w:r>
          <w:rPr>
            <w:lang w:val="en-US"/>
          </w:rPr>
          <w:t xml:space="preserve">. </w:t>
        </w:r>
      </w:ins>
      <w:r>
        <w:rPr>
          <w:lang w:val="en-US"/>
        </w:rPr>
        <w:t>14</w:t>
      </w:r>
      <w:ins w:id="189" w:author="Keenan,Mark" w:date="2013-12-19T23:30:00Z">
        <w:r>
          <w:rPr>
            <w:lang w:val="en-US"/>
          </w:rPr>
          <w:t xml:space="preserve"> Slave </w:t>
        </w:r>
      </w:ins>
      <w:r>
        <w:rPr>
          <w:lang w:val="en-US"/>
        </w:rPr>
        <w:t xml:space="preserve">devices with </w:t>
      </w:r>
      <w:ins w:id="190" w:author="Keenan,Mark" w:date="2013-12-19T23:30:00Z">
        <w:r>
          <w:rPr>
            <w:lang w:val="en-US"/>
          </w:rPr>
          <w:t xml:space="preserve">microcontrollers will communicate with one Master. </w:t>
        </w:r>
      </w:ins>
      <w:r>
        <w:rPr>
          <w:lang w:val="en-US"/>
        </w:rPr>
        <w:t>This communication is done over RS485 and is isolated at each cell and master</w:t>
      </w:r>
      <w:ins w:id="191" w:author="Keenan,Mark" w:date="2013-12-19T23:30:00Z">
        <w:r>
          <w:rPr>
            <w:lang w:val="en-US"/>
          </w:rPr>
          <w:t xml:space="preserve">. The BMS is capable of opening a relay in the shutdown circuit to open the AIRs in the case of an error. At a minimum cell voltage of </w:t>
        </w:r>
      </w:ins>
      <w:r w:rsidR="00E80A24">
        <w:rPr>
          <w:lang w:val="en-US"/>
        </w:rPr>
        <w:t>3</w:t>
      </w:r>
      <w:ins w:id="192" w:author="Keenan,Mark" w:date="2013-12-19T23:30:00Z">
        <w:r>
          <w:rPr>
            <w:lang w:val="en-US"/>
          </w:rPr>
          <w:t xml:space="preserve"> and a maximum of </w:t>
        </w:r>
      </w:ins>
      <w:r>
        <w:rPr>
          <w:lang w:val="en-US"/>
        </w:rPr>
        <w:t>4.2</w:t>
      </w:r>
      <w:ins w:id="193" w:author="Keenan,Mark" w:date="2013-12-19T23:30:00Z">
        <w:del w:id="194" w:author="Justin Clark" w:date="2014-01-27T23:31:00Z">
          <w:r w:rsidDel="00AE4A2C">
            <w:rPr>
              <w:lang w:val="en-US"/>
            </w:rPr>
            <w:delText>5</w:delText>
          </w:r>
        </w:del>
        <w:r>
          <w:rPr>
            <w:lang w:val="en-US"/>
          </w:rPr>
          <w:t>, the BMS will take actions to bypass the affected cell(s) and shutdown the tractive system if necessary. The BMS also reacts to temperature problems at 75</w:t>
        </w:r>
        <w:r w:rsidRPr="00224208">
          <w:rPr>
            <w:lang w:val="en-US"/>
          </w:rPr>
          <w:t>°C</w:t>
        </w:r>
        <w:r>
          <w:rPr>
            <w:lang w:val="en-US"/>
          </w:rPr>
          <w:t>.</w:t>
        </w:r>
      </w:ins>
      <w:r>
        <w:rPr>
          <w:lang w:val="en-US"/>
        </w:rPr>
        <w:t xml:space="preserve"> The BMS can also measure current and </w:t>
      </w:r>
      <w:r>
        <w:rPr>
          <w:lang w:val="en-US"/>
        </w:rPr>
        <w:lastRenderedPageBreak/>
        <w:t xml:space="preserve">trigger the safety system. The BMS shuts down the tractive system via a relay that is tied into the safety loop.  If shut down, it would trip the safety system and the car would shut down.  These boards are linked with IDC-8 ribbon cable. This allows for hot swapping boards.  The slave </w:t>
      </w:r>
      <w:proofErr w:type="gramStart"/>
      <w:r>
        <w:rPr>
          <w:lang w:val="en-US"/>
        </w:rPr>
        <w:t>boards  are</w:t>
      </w:r>
      <w:proofErr w:type="gramEnd"/>
      <w:r>
        <w:rPr>
          <w:lang w:val="en-US"/>
        </w:rPr>
        <w:t xml:space="preserve"> mounted to the positive battery terminal posts with nuts and lock washers.  There is a wire leaving the board to go to the battery ground that is used to sense the voltage it is being powered off of.</w:t>
      </w:r>
    </w:p>
    <w:p w:rsidR="003C5945" w:rsidRDefault="003C5945" w:rsidP="00A679A7">
      <w:pPr>
        <w:rPr>
          <w:lang w:val="en-US"/>
        </w:rPr>
      </w:pPr>
      <w:r>
        <w:rPr>
          <w:noProof/>
          <w:lang w:val="en-US" w:eastAsia="en-US"/>
        </w:rPr>
        <w:lastRenderedPageBreak/>
        <w:drawing>
          <wp:inline distT="0" distB="0" distL="0" distR="0" wp14:anchorId="71F64746" wp14:editId="101945A3">
            <wp:extent cx="6126480" cy="7989115"/>
            <wp:effectExtent l="1905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srcRect/>
                    <a:stretch>
                      <a:fillRect/>
                    </a:stretch>
                  </pic:blipFill>
                  <pic:spPr bwMode="auto">
                    <a:xfrm>
                      <a:off x="0" y="0"/>
                      <a:ext cx="6126480" cy="7989115"/>
                    </a:xfrm>
                    <a:prstGeom prst="rect">
                      <a:avLst/>
                    </a:prstGeom>
                    <a:noFill/>
                    <a:ln w="9525">
                      <a:noFill/>
                      <a:miter lim="800000"/>
                      <a:headEnd/>
                      <a:tailEnd/>
                    </a:ln>
                  </pic:spPr>
                </pic:pic>
              </a:graphicData>
            </a:graphic>
          </wp:inline>
        </w:drawing>
      </w:r>
    </w:p>
    <w:p w:rsidR="00270E05" w:rsidRPr="00A679A7" w:rsidRDefault="003C5945" w:rsidP="00A679A7">
      <w:pPr>
        <w:rPr>
          <w:lang w:val="en-US"/>
        </w:rPr>
      </w:pPr>
      <w:r>
        <w:rPr>
          <w:noProof/>
          <w:lang w:val="en-US" w:eastAsia="en-US"/>
        </w:rPr>
        <w:lastRenderedPageBreak/>
        <w:drawing>
          <wp:inline distT="0" distB="0" distL="0" distR="0" wp14:anchorId="349145C6" wp14:editId="442E8250">
            <wp:extent cx="6126480" cy="3502246"/>
            <wp:effectExtent l="1905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srcRect/>
                    <a:stretch>
                      <a:fillRect/>
                    </a:stretch>
                  </pic:blipFill>
                  <pic:spPr bwMode="auto">
                    <a:xfrm>
                      <a:off x="0" y="0"/>
                      <a:ext cx="6126480" cy="3502246"/>
                    </a:xfrm>
                    <a:prstGeom prst="rect">
                      <a:avLst/>
                    </a:prstGeom>
                    <a:noFill/>
                    <a:ln w="9525">
                      <a:noFill/>
                      <a:miter lim="800000"/>
                      <a:headEnd/>
                      <a:tailEnd/>
                    </a:ln>
                  </pic:spPr>
                </pic:pic>
              </a:graphicData>
            </a:graphic>
          </wp:inline>
        </w:drawing>
      </w:r>
    </w:p>
    <w:p w:rsidR="00C95CE5" w:rsidRDefault="00C95CE5">
      <w:pPr>
        <w:pStyle w:val="Heading3"/>
        <w:rPr>
          <w:lang w:val="en-US"/>
        </w:rPr>
      </w:pPr>
      <w:bookmarkStart w:id="195" w:name="_Toc399226691"/>
      <w:r>
        <w:rPr>
          <w:lang w:val="en-US"/>
        </w:rPr>
        <w:t>Accumulator</w:t>
      </w:r>
      <w:r w:rsidR="009045E8">
        <w:rPr>
          <w:lang w:val="en-US"/>
        </w:rPr>
        <w:t xml:space="preserve"> </w:t>
      </w:r>
      <w:r>
        <w:rPr>
          <w:lang w:val="en-US"/>
        </w:rPr>
        <w:t>indicator</w:t>
      </w:r>
      <w:bookmarkEnd w:id="195"/>
    </w:p>
    <w:p w:rsidR="00C95CE5" w:rsidRDefault="00A679A7">
      <w:pPr>
        <w:rPr>
          <w:lang w:val="en-US"/>
        </w:rPr>
      </w:pPr>
      <w:ins w:id="196" w:author="Keenan,Mark" w:date="2013-12-19T23:30:00Z">
        <w:r w:rsidRPr="00771EC1">
          <w:rPr>
            <w:lang w:val="en-US"/>
          </w:rPr>
          <w:t>The accumulator indicator is an LED that will be attached to the battery enclosure to indicate that the pack is active.</w:t>
        </w:r>
      </w:ins>
      <w:ins w:id="197" w:author="Justin Clark" w:date="2014-01-27T23:31:00Z">
        <w:r>
          <w:rPr>
            <w:lang w:val="en-US"/>
          </w:rPr>
          <w:t xml:space="preserve"> This indicator will be wired across the first and last AIR</w:t>
        </w:r>
      </w:ins>
      <w:ins w:id="198" w:author="Justin Clark" w:date="2014-01-27T23:32:00Z">
        <w:r>
          <w:rPr>
            <w:lang w:val="en-US"/>
          </w:rPr>
          <w:t>’s, so that it is powered when there is voltage on the vehicle side of the accumulator container.</w:t>
        </w:r>
      </w:ins>
      <w:r>
        <w:rPr>
          <w:lang w:val="en-US"/>
        </w:rPr>
        <w:t xml:space="preserve"> The wire used for this AWG 22. </w:t>
      </w:r>
    </w:p>
    <w:p w:rsidR="00270E05" w:rsidRDefault="00270E05">
      <w:pPr>
        <w:rPr>
          <w:lang w:val="en-US"/>
        </w:rPr>
      </w:pPr>
      <w:r>
        <w:rPr>
          <w:noProof/>
          <w:lang w:val="en-US" w:eastAsia="en-US"/>
        </w:rPr>
        <w:lastRenderedPageBreak/>
        <w:drawing>
          <wp:inline distT="0" distB="0" distL="0" distR="0" wp14:anchorId="474A188B" wp14:editId="009C7267">
            <wp:extent cx="6126480" cy="3888078"/>
            <wp:effectExtent l="19050" t="0" r="7620" b="0"/>
            <wp:docPr id="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srcRect/>
                    <a:stretch>
                      <a:fillRect/>
                    </a:stretch>
                  </pic:blipFill>
                  <pic:spPr bwMode="auto">
                    <a:xfrm>
                      <a:off x="0" y="0"/>
                      <a:ext cx="6126480" cy="3888078"/>
                    </a:xfrm>
                    <a:prstGeom prst="rect">
                      <a:avLst/>
                    </a:prstGeom>
                    <a:noFill/>
                    <a:ln w="9525">
                      <a:noFill/>
                      <a:miter lim="800000"/>
                      <a:headEnd/>
                      <a:tailEnd/>
                    </a:ln>
                  </pic:spPr>
                </pic:pic>
              </a:graphicData>
            </a:graphic>
          </wp:inline>
        </w:drawing>
      </w:r>
    </w:p>
    <w:p w:rsidR="00C95CE5" w:rsidRDefault="00C95CE5" w:rsidP="00A679A7">
      <w:pPr>
        <w:pStyle w:val="Heading3"/>
        <w:rPr>
          <w:lang w:val="en-US"/>
        </w:rPr>
      </w:pPr>
      <w:bookmarkStart w:id="199" w:name="_Toc399226692"/>
      <w:r>
        <w:rPr>
          <w:lang w:val="en-US"/>
        </w:rPr>
        <w:t>Wiring,</w:t>
      </w:r>
      <w:r w:rsidR="009045E8">
        <w:rPr>
          <w:lang w:val="en-US"/>
        </w:rPr>
        <w:t xml:space="preserve"> </w:t>
      </w:r>
      <w:r>
        <w:rPr>
          <w:lang w:val="en-US"/>
        </w:rPr>
        <w:t>cables,</w:t>
      </w:r>
      <w:r w:rsidR="009045E8">
        <w:rPr>
          <w:lang w:val="en-US"/>
        </w:rPr>
        <w:t xml:space="preserve"> </w:t>
      </w:r>
      <w:r>
        <w:rPr>
          <w:lang w:val="en-US"/>
        </w:rPr>
        <w:t>current</w:t>
      </w:r>
      <w:r w:rsidR="009045E8">
        <w:rPr>
          <w:lang w:val="en-US"/>
        </w:rPr>
        <w:t xml:space="preserve"> </w:t>
      </w:r>
      <w:r>
        <w:rPr>
          <w:lang w:val="en-US"/>
        </w:rPr>
        <w:t>calculations,</w:t>
      </w:r>
      <w:r w:rsidR="009045E8">
        <w:rPr>
          <w:lang w:val="en-US"/>
        </w:rPr>
        <w:t xml:space="preserve"> </w:t>
      </w:r>
      <w:r>
        <w:rPr>
          <w:lang w:val="en-US"/>
        </w:rPr>
        <w:t>connectors</w:t>
      </w:r>
      <w:bookmarkEnd w:id="199"/>
    </w:p>
    <w:p w:rsidR="00F67B50" w:rsidRPr="00A679A7" w:rsidRDefault="00F67B50" w:rsidP="00A679A7">
      <w:pPr>
        <w:ind w:left="720"/>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A679A7" w:rsidTr="00534965">
        <w:tc>
          <w:tcPr>
            <w:tcW w:w="4536" w:type="dxa"/>
            <w:shd w:val="clear" w:color="auto" w:fill="auto"/>
          </w:tcPr>
          <w:p w:rsidR="00A679A7" w:rsidRDefault="00A679A7" w:rsidP="00A85768">
            <w:pPr>
              <w:pStyle w:val="TableContents"/>
              <w:keepNext/>
            </w:pPr>
            <w:r>
              <w:t>Wire type:</w:t>
            </w:r>
          </w:p>
        </w:tc>
        <w:tc>
          <w:tcPr>
            <w:tcW w:w="4536" w:type="dxa"/>
            <w:shd w:val="clear" w:color="auto" w:fill="auto"/>
          </w:tcPr>
          <w:p w:rsidR="00A679A7" w:rsidRDefault="00A679A7" w:rsidP="00A85768">
            <w:pPr>
              <w:pStyle w:val="TableContents"/>
            </w:pPr>
            <w:r>
              <w:rPr>
                <w:lang w:val="en-US"/>
              </w:rPr>
              <w:t xml:space="preserve">Champlain </w:t>
            </w:r>
            <w:proofErr w:type="spellStart"/>
            <w:r>
              <w:rPr>
                <w:lang w:val="en-US"/>
              </w:rPr>
              <w:t>Exrad</w:t>
            </w:r>
            <w:proofErr w:type="spellEnd"/>
            <w:r>
              <w:rPr>
                <w:lang w:val="en-US"/>
              </w:rPr>
              <w:t xml:space="preserve"> xlx2x</w:t>
            </w:r>
          </w:p>
        </w:tc>
      </w:tr>
      <w:tr w:rsidR="00A679A7" w:rsidTr="00534965">
        <w:tc>
          <w:tcPr>
            <w:tcW w:w="4536" w:type="dxa"/>
            <w:shd w:val="clear" w:color="auto" w:fill="auto"/>
          </w:tcPr>
          <w:p w:rsidR="00A679A7" w:rsidRDefault="00A679A7" w:rsidP="00A85768">
            <w:pPr>
              <w:pStyle w:val="TableContents"/>
              <w:keepNext/>
            </w:pPr>
            <w:r>
              <w:t>Current rating:</w:t>
            </w:r>
          </w:p>
        </w:tc>
        <w:tc>
          <w:tcPr>
            <w:tcW w:w="4536" w:type="dxa"/>
            <w:shd w:val="clear" w:color="auto" w:fill="auto"/>
          </w:tcPr>
          <w:p w:rsidR="00A679A7" w:rsidRDefault="00A679A7" w:rsidP="00A85768">
            <w:pPr>
              <w:pStyle w:val="TableContents"/>
            </w:pPr>
            <w:r>
              <w:t>255A</w:t>
            </w:r>
          </w:p>
        </w:tc>
      </w:tr>
      <w:tr w:rsidR="00A679A7" w:rsidTr="00534965">
        <w:tc>
          <w:tcPr>
            <w:tcW w:w="4536" w:type="dxa"/>
            <w:shd w:val="clear" w:color="auto" w:fill="auto"/>
          </w:tcPr>
          <w:p w:rsidR="00A679A7" w:rsidRDefault="00A679A7" w:rsidP="00A85768">
            <w:pPr>
              <w:pStyle w:val="TableContents"/>
              <w:keepNext/>
            </w:pPr>
            <w:r>
              <w:t>Maximum operating voltage:</w:t>
            </w:r>
          </w:p>
        </w:tc>
        <w:tc>
          <w:tcPr>
            <w:tcW w:w="4536" w:type="dxa"/>
            <w:shd w:val="clear" w:color="auto" w:fill="auto"/>
          </w:tcPr>
          <w:p w:rsidR="00A679A7" w:rsidRDefault="00A679A7" w:rsidP="00A85768">
            <w:pPr>
              <w:pStyle w:val="TableContents"/>
            </w:pPr>
            <w:r>
              <w:t>1000V</w:t>
            </w:r>
          </w:p>
        </w:tc>
      </w:tr>
      <w:tr w:rsidR="00A679A7" w:rsidTr="00534965">
        <w:tc>
          <w:tcPr>
            <w:tcW w:w="4536" w:type="dxa"/>
            <w:shd w:val="clear" w:color="auto" w:fill="auto"/>
          </w:tcPr>
          <w:p w:rsidR="00A679A7" w:rsidRDefault="00A679A7" w:rsidP="00A85768">
            <w:pPr>
              <w:pStyle w:val="TableContents"/>
              <w:keepNext/>
            </w:pPr>
            <w:r>
              <w:t>Temperature rating:</w:t>
            </w:r>
          </w:p>
        </w:tc>
        <w:tc>
          <w:tcPr>
            <w:tcW w:w="4536" w:type="dxa"/>
            <w:shd w:val="clear" w:color="auto" w:fill="auto"/>
          </w:tcPr>
          <w:p w:rsidR="00A679A7" w:rsidRDefault="00A679A7" w:rsidP="00A85768">
            <w:pPr>
              <w:pStyle w:val="TableContents"/>
              <w:rPr>
                <w:rFonts w:eastAsia="Arial"/>
                <w:sz w:val="24"/>
                <w:szCs w:val="24"/>
              </w:rPr>
            </w:pPr>
            <w:r>
              <w:t xml:space="preserve">240 </w:t>
            </w:r>
            <w:r>
              <w:rPr>
                <w:rFonts w:eastAsia="Arial"/>
                <w:sz w:val="24"/>
                <w:szCs w:val="24"/>
              </w:rPr>
              <w:t>°C</w:t>
            </w:r>
          </w:p>
        </w:tc>
      </w:tr>
      <w:tr w:rsidR="00A679A7" w:rsidTr="00534965">
        <w:tc>
          <w:tcPr>
            <w:tcW w:w="4536" w:type="dxa"/>
            <w:shd w:val="clear" w:color="auto" w:fill="auto"/>
          </w:tcPr>
          <w:p w:rsidR="00A679A7" w:rsidRDefault="00A679A7" w:rsidP="00A85768">
            <w:pPr>
              <w:pStyle w:val="TableContents"/>
              <w:keepNext/>
            </w:pPr>
            <w:r>
              <w:t>Wire type:</w:t>
            </w:r>
          </w:p>
        </w:tc>
        <w:tc>
          <w:tcPr>
            <w:tcW w:w="4536" w:type="dxa"/>
            <w:shd w:val="clear" w:color="auto" w:fill="auto"/>
          </w:tcPr>
          <w:p w:rsidR="00A679A7" w:rsidRDefault="00A679A7" w:rsidP="00A85768">
            <w:pPr>
              <w:pStyle w:val="TableContents"/>
            </w:pPr>
            <w:r>
              <w:rPr>
                <w:lang w:val="en-US"/>
              </w:rPr>
              <w:t xml:space="preserve">Champlain </w:t>
            </w:r>
            <w:proofErr w:type="spellStart"/>
            <w:r>
              <w:rPr>
                <w:lang w:val="en-US"/>
              </w:rPr>
              <w:t>Exrad</w:t>
            </w:r>
            <w:proofErr w:type="spellEnd"/>
            <w:r>
              <w:rPr>
                <w:lang w:val="en-US"/>
              </w:rPr>
              <w:t xml:space="preserve"> xlx2x</w:t>
            </w:r>
          </w:p>
        </w:tc>
      </w:tr>
      <w:tr w:rsidR="00F67B50" w:rsidTr="00534965">
        <w:tc>
          <w:tcPr>
            <w:tcW w:w="4536" w:type="dxa"/>
            <w:shd w:val="clear" w:color="auto" w:fill="auto"/>
          </w:tcPr>
          <w:p w:rsidR="00F67B50" w:rsidRPr="00F67B50" w:rsidRDefault="00F67B50">
            <w:pPr>
              <w:pStyle w:val="TableContents"/>
              <w:rPr>
                <w:lang w:val="en-US"/>
              </w:rPr>
            </w:pPr>
            <w:r w:rsidRPr="00F67B50">
              <w:rPr>
                <w:lang w:val="en-US"/>
              </w:rPr>
              <w:t>Wire connects the following components:</w:t>
            </w:r>
          </w:p>
        </w:tc>
        <w:tc>
          <w:tcPr>
            <w:tcW w:w="4536" w:type="dxa"/>
            <w:shd w:val="clear" w:color="auto" w:fill="auto"/>
          </w:tcPr>
          <w:p w:rsidR="00F67B50" w:rsidRDefault="00F67B50">
            <w:pPr>
              <w:pStyle w:val="TableContents"/>
            </w:pPr>
            <w:r>
              <w:t>Cell and BMS</w:t>
            </w:r>
          </w:p>
        </w:tc>
      </w:tr>
    </w:tbl>
    <w:p w:rsidR="00C95CE5" w:rsidRDefault="00C95CE5">
      <w:pPr>
        <w:pStyle w:val="Table"/>
        <w:rPr>
          <w:lang w:val="en-US"/>
        </w:rPr>
      </w:pPr>
      <w:bookmarkStart w:id="200" w:name="_Toc399226747"/>
      <w:proofErr w:type="gramStart"/>
      <w:r w:rsidRPr="002F736A">
        <w:rPr>
          <w:lang w:val="en-US"/>
        </w:rPr>
        <w:t xml:space="preserve">Table </w:t>
      </w:r>
      <w:r w:rsidR="008A79C5">
        <w:rPr>
          <w:lang w:val="en-US"/>
        </w:rPr>
        <w:fldChar w:fldCharType="begin"/>
      </w:r>
      <w:r w:rsidR="00AD5018">
        <w:rPr>
          <w:lang w:val="en-US"/>
        </w:rPr>
        <w:instrText xml:space="preserve"> STYLEREF 1 \s </w:instrText>
      </w:r>
      <w:r w:rsidR="008A79C5">
        <w:rPr>
          <w:lang w:val="en-US"/>
        </w:rPr>
        <w:fldChar w:fldCharType="separate"/>
      </w:r>
      <w:r w:rsidR="0060186C">
        <w:rPr>
          <w:noProof/>
          <w:lang w:val="en-US"/>
        </w:rPr>
        <w:t>3</w:t>
      </w:r>
      <w:r w:rsidR="008A79C5">
        <w:rPr>
          <w:lang w:val="en-US"/>
        </w:rPr>
        <w:fldChar w:fldCharType="end"/>
      </w:r>
      <w:r w:rsidR="00AD5018">
        <w:rPr>
          <w:lang w:val="en-US"/>
        </w:rPr>
        <w:t>.</w:t>
      </w:r>
      <w:proofErr w:type="gramEnd"/>
      <w:r w:rsidR="008A79C5">
        <w:rPr>
          <w:lang w:val="en-US"/>
        </w:rPr>
        <w:fldChar w:fldCharType="begin"/>
      </w:r>
      <w:r w:rsidR="00AD5018">
        <w:rPr>
          <w:lang w:val="en-US"/>
        </w:rPr>
        <w:instrText xml:space="preserve"> SEQ Table \* ARABIC \s 1 </w:instrText>
      </w:r>
      <w:r w:rsidR="008A79C5">
        <w:rPr>
          <w:lang w:val="en-US"/>
        </w:rPr>
        <w:fldChar w:fldCharType="separate"/>
      </w:r>
      <w:r w:rsidR="0060186C">
        <w:rPr>
          <w:noProof/>
          <w:lang w:val="en-US"/>
        </w:rPr>
        <w:t>3</w:t>
      </w:r>
      <w:r w:rsidR="008A79C5">
        <w:rPr>
          <w:lang w:val="en-US"/>
        </w:rPr>
        <w:fldChar w:fldCharType="end"/>
      </w:r>
      <w:r w:rsidRPr="002F736A">
        <w:rPr>
          <w:lang w:val="en-US"/>
        </w:rPr>
        <w:t xml:space="preserve"> Wire data of company </w:t>
      </w:r>
      <w:proofErr w:type="gramStart"/>
      <w:r w:rsidRPr="002F736A">
        <w:rPr>
          <w:lang w:val="en-US"/>
        </w:rPr>
        <w:t>A</w:t>
      </w:r>
      <w:proofErr w:type="gramEnd"/>
      <w:r w:rsidRPr="002F736A">
        <w:rPr>
          <w:lang w:val="en-US"/>
        </w:rPr>
        <w:t>, 0.205 mm²</w:t>
      </w:r>
      <w:bookmarkEnd w:id="200"/>
    </w:p>
    <w:p w:rsidR="00A679A7" w:rsidRPr="002F736A" w:rsidRDefault="00A679A7">
      <w:pPr>
        <w:pStyle w:val="Table"/>
        <w:rPr>
          <w:lang w:val="en-US"/>
        </w:rPr>
      </w:pPr>
    </w:p>
    <w:p w:rsidR="000C34D5" w:rsidRDefault="000C34D5" w:rsidP="003C5945">
      <w:pPr>
        <w:pStyle w:val="Heading3"/>
        <w:rPr>
          <w:lang w:val="en-US"/>
        </w:rPr>
      </w:pPr>
      <w:bookmarkStart w:id="201" w:name="_Toc399226693"/>
      <w:r>
        <w:rPr>
          <w:lang w:val="en-US"/>
        </w:rPr>
        <w:lastRenderedPageBreak/>
        <w:t>Accumulator</w:t>
      </w:r>
      <w:r w:rsidR="00494ED8">
        <w:rPr>
          <w:lang w:val="en-US"/>
        </w:rPr>
        <w:t xml:space="preserve"> </w:t>
      </w:r>
      <w:r>
        <w:rPr>
          <w:lang w:val="en-US"/>
        </w:rPr>
        <w:t>insulation</w:t>
      </w:r>
      <w:r w:rsidR="00494ED8">
        <w:rPr>
          <w:lang w:val="en-US"/>
        </w:rPr>
        <w:t xml:space="preserve"> </w:t>
      </w:r>
      <w:r>
        <w:rPr>
          <w:lang w:val="en-US"/>
        </w:rPr>
        <w:t>relays</w:t>
      </w:r>
      <w:bookmarkEnd w:id="201"/>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0C34D5" w:rsidTr="0043119A">
        <w:tc>
          <w:tcPr>
            <w:tcW w:w="4536" w:type="dxa"/>
            <w:shd w:val="clear" w:color="auto" w:fill="auto"/>
          </w:tcPr>
          <w:p w:rsidR="000C34D5" w:rsidRDefault="000C34D5" w:rsidP="00F5278E">
            <w:pPr>
              <w:pStyle w:val="TableContents"/>
              <w:keepNext/>
            </w:pPr>
            <w:r>
              <w:t>Relay Type:</w:t>
            </w:r>
          </w:p>
        </w:tc>
        <w:tc>
          <w:tcPr>
            <w:tcW w:w="4536" w:type="dxa"/>
            <w:shd w:val="clear" w:color="auto" w:fill="auto"/>
          </w:tcPr>
          <w:p w:rsidR="000C34D5" w:rsidRDefault="00494ED8" w:rsidP="00F5278E">
            <w:pPr>
              <w:pStyle w:val="TableContents"/>
              <w:keepNext/>
            </w:pPr>
            <w:r>
              <w:t xml:space="preserve">TE </w:t>
            </w:r>
            <w:r w:rsidR="001278E0">
              <w:t>5-1618388-5</w:t>
            </w:r>
          </w:p>
        </w:tc>
      </w:tr>
      <w:tr w:rsidR="000C34D5" w:rsidTr="0043119A">
        <w:tc>
          <w:tcPr>
            <w:tcW w:w="4536" w:type="dxa"/>
            <w:shd w:val="clear" w:color="auto" w:fill="auto"/>
          </w:tcPr>
          <w:p w:rsidR="000C34D5" w:rsidRDefault="000C34D5" w:rsidP="00F5278E">
            <w:pPr>
              <w:pStyle w:val="TableContents"/>
              <w:keepNext/>
            </w:pPr>
            <w:r>
              <w:t>Contact arragment:</w:t>
            </w:r>
          </w:p>
        </w:tc>
        <w:tc>
          <w:tcPr>
            <w:tcW w:w="4536" w:type="dxa"/>
            <w:shd w:val="clear" w:color="auto" w:fill="auto"/>
          </w:tcPr>
          <w:p w:rsidR="000C34D5" w:rsidRDefault="000C34D5" w:rsidP="00F5278E">
            <w:pPr>
              <w:pStyle w:val="TableContents"/>
              <w:keepNext/>
            </w:pPr>
            <w:r>
              <w:t>SPST</w:t>
            </w:r>
          </w:p>
        </w:tc>
      </w:tr>
      <w:tr w:rsidR="000C34D5" w:rsidTr="0043119A">
        <w:tc>
          <w:tcPr>
            <w:tcW w:w="4536" w:type="dxa"/>
            <w:shd w:val="clear" w:color="auto" w:fill="auto"/>
          </w:tcPr>
          <w:p w:rsidR="000C34D5" w:rsidRDefault="000C34D5" w:rsidP="00F5278E">
            <w:pPr>
              <w:pStyle w:val="TableContents"/>
              <w:keepNext/>
            </w:pPr>
            <w:r>
              <w:t>Continous DC current rating:</w:t>
            </w:r>
          </w:p>
        </w:tc>
        <w:tc>
          <w:tcPr>
            <w:tcW w:w="4536" w:type="dxa"/>
            <w:shd w:val="clear" w:color="auto" w:fill="auto"/>
          </w:tcPr>
          <w:p w:rsidR="000C34D5" w:rsidRDefault="001278E0" w:rsidP="00F5278E">
            <w:pPr>
              <w:pStyle w:val="TableContents"/>
              <w:keepNext/>
            </w:pPr>
            <w:r>
              <w:t>5</w:t>
            </w:r>
            <w:r w:rsidR="000C34D5">
              <w:t>00A</w:t>
            </w:r>
          </w:p>
        </w:tc>
      </w:tr>
      <w:tr w:rsidR="000C34D5" w:rsidTr="0043119A">
        <w:tc>
          <w:tcPr>
            <w:tcW w:w="4536" w:type="dxa"/>
            <w:shd w:val="clear" w:color="auto" w:fill="auto"/>
          </w:tcPr>
          <w:p w:rsidR="000C34D5" w:rsidRDefault="000C34D5" w:rsidP="00F5278E">
            <w:pPr>
              <w:pStyle w:val="TableContents"/>
              <w:keepNext/>
            </w:pPr>
            <w:r>
              <w:t xml:space="preserve">Overload DC current rating: </w:t>
            </w:r>
          </w:p>
        </w:tc>
        <w:tc>
          <w:tcPr>
            <w:tcW w:w="4536" w:type="dxa"/>
            <w:shd w:val="clear" w:color="auto" w:fill="auto"/>
          </w:tcPr>
          <w:p w:rsidR="000C34D5" w:rsidRDefault="001278E0" w:rsidP="00F5278E">
            <w:pPr>
              <w:pStyle w:val="TableContents"/>
              <w:keepNext/>
            </w:pPr>
            <w:r>
              <w:t>N/A</w:t>
            </w:r>
          </w:p>
        </w:tc>
      </w:tr>
      <w:tr w:rsidR="000C34D5" w:rsidTr="0043119A">
        <w:tc>
          <w:tcPr>
            <w:tcW w:w="4536" w:type="dxa"/>
            <w:shd w:val="clear" w:color="auto" w:fill="auto"/>
          </w:tcPr>
          <w:p w:rsidR="000C34D5" w:rsidRDefault="000C34D5" w:rsidP="00F5278E">
            <w:pPr>
              <w:pStyle w:val="TableContents"/>
              <w:keepNext/>
            </w:pPr>
            <w:r>
              <w:t>Maximum operation voltage:</w:t>
            </w:r>
          </w:p>
        </w:tc>
        <w:tc>
          <w:tcPr>
            <w:tcW w:w="4536" w:type="dxa"/>
            <w:shd w:val="clear" w:color="auto" w:fill="auto"/>
          </w:tcPr>
          <w:p w:rsidR="000C34D5" w:rsidRDefault="00743BF4" w:rsidP="00F5278E">
            <w:pPr>
              <w:pStyle w:val="TableContents"/>
              <w:keepNext/>
            </w:pPr>
            <w:r>
              <w:t>9</w:t>
            </w:r>
            <w:r w:rsidR="000C34D5">
              <w:t>00VDC</w:t>
            </w:r>
          </w:p>
        </w:tc>
      </w:tr>
      <w:tr w:rsidR="000C34D5" w:rsidTr="0043119A">
        <w:tc>
          <w:tcPr>
            <w:tcW w:w="4536" w:type="dxa"/>
            <w:shd w:val="clear" w:color="auto" w:fill="auto"/>
          </w:tcPr>
          <w:p w:rsidR="000C34D5" w:rsidRDefault="000C34D5" w:rsidP="00F5278E">
            <w:pPr>
              <w:pStyle w:val="TableContents"/>
              <w:keepNext/>
            </w:pPr>
            <w:r>
              <w:t>Nominal coil voltage:</w:t>
            </w:r>
          </w:p>
        </w:tc>
        <w:tc>
          <w:tcPr>
            <w:tcW w:w="4536" w:type="dxa"/>
            <w:shd w:val="clear" w:color="auto" w:fill="auto"/>
          </w:tcPr>
          <w:p w:rsidR="000C34D5" w:rsidRDefault="000C34D5" w:rsidP="00F5278E">
            <w:pPr>
              <w:pStyle w:val="TableContents"/>
              <w:keepNext/>
            </w:pPr>
            <w:r>
              <w:t>24VDC</w:t>
            </w:r>
          </w:p>
        </w:tc>
      </w:tr>
      <w:tr w:rsidR="000C34D5" w:rsidRPr="002F736A" w:rsidTr="0043119A">
        <w:tc>
          <w:tcPr>
            <w:tcW w:w="4536" w:type="dxa"/>
            <w:shd w:val="clear" w:color="auto" w:fill="auto"/>
          </w:tcPr>
          <w:p w:rsidR="000C34D5" w:rsidRDefault="000C34D5" w:rsidP="00F5278E">
            <w:pPr>
              <w:pStyle w:val="TableContents"/>
              <w:keepNext/>
            </w:pPr>
            <w:r>
              <w:t>Normal Load switching:</w:t>
            </w:r>
          </w:p>
        </w:tc>
        <w:tc>
          <w:tcPr>
            <w:tcW w:w="4536" w:type="dxa"/>
            <w:shd w:val="clear" w:color="auto" w:fill="auto"/>
          </w:tcPr>
          <w:p w:rsidR="000C34D5" w:rsidRPr="002F736A" w:rsidRDefault="000C34D5" w:rsidP="00F5278E">
            <w:pPr>
              <w:pStyle w:val="TableContents"/>
              <w:keepNext/>
              <w:rPr>
                <w:lang w:val="en-US"/>
              </w:rPr>
            </w:pPr>
            <w:r w:rsidRPr="002F736A">
              <w:rPr>
                <w:lang w:val="en-US"/>
              </w:rPr>
              <w:t xml:space="preserve">Make and break </w:t>
            </w:r>
            <w:r>
              <w:rPr>
                <w:lang w:val="en-US"/>
              </w:rPr>
              <w:t xml:space="preserve">up </w:t>
            </w:r>
            <w:r w:rsidR="00743BF4">
              <w:rPr>
                <w:lang w:val="en-US"/>
              </w:rPr>
              <w:t>to 5</w:t>
            </w:r>
            <w:r w:rsidRPr="002F736A">
              <w:rPr>
                <w:lang w:val="en-US"/>
              </w:rPr>
              <w:t>00A</w:t>
            </w:r>
          </w:p>
        </w:tc>
      </w:tr>
      <w:tr w:rsidR="000C34D5" w:rsidRPr="002F736A" w:rsidTr="0043119A">
        <w:tc>
          <w:tcPr>
            <w:tcW w:w="4536" w:type="dxa"/>
            <w:shd w:val="clear" w:color="auto" w:fill="auto"/>
          </w:tcPr>
          <w:p w:rsidR="000C34D5" w:rsidRDefault="000C34D5" w:rsidP="00F5278E">
            <w:pPr>
              <w:pStyle w:val="TableContents"/>
              <w:keepNext/>
            </w:pPr>
            <w:r>
              <w:t>Maximum Load switching</w:t>
            </w:r>
          </w:p>
        </w:tc>
        <w:tc>
          <w:tcPr>
            <w:tcW w:w="4536" w:type="dxa"/>
            <w:shd w:val="clear" w:color="auto" w:fill="auto"/>
          </w:tcPr>
          <w:p w:rsidR="000C34D5" w:rsidRPr="002F736A" w:rsidRDefault="000C34D5" w:rsidP="00F5278E">
            <w:pPr>
              <w:pStyle w:val="TableContents"/>
              <w:keepNext/>
              <w:rPr>
                <w:lang w:val="en-US"/>
              </w:rPr>
            </w:pPr>
            <w:r>
              <w:rPr>
                <w:lang w:val="en-US"/>
              </w:rPr>
              <w:t xml:space="preserve">10 times at </w:t>
            </w:r>
            <w:r w:rsidRPr="002F736A">
              <w:rPr>
                <w:lang w:val="en-US"/>
              </w:rPr>
              <w:t>1500A</w:t>
            </w:r>
          </w:p>
        </w:tc>
      </w:tr>
    </w:tbl>
    <w:p w:rsidR="000C34D5" w:rsidRDefault="000C34D5" w:rsidP="000C34D5">
      <w:pPr>
        <w:pStyle w:val="Table"/>
      </w:pPr>
      <w:bookmarkStart w:id="202" w:name="_Toc399226748"/>
      <w:r>
        <w:t xml:space="preserve">Table </w:t>
      </w:r>
      <w:r w:rsidR="008A79C5">
        <w:fldChar w:fldCharType="begin"/>
      </w:r>
      <w:r>
        <w:instrText xml:space="preserve"> STYLEREF 1 \s </w:instrText>
      </w:r>
      <w:r w:rsidR="008A79C5">
        <w:fldChar w:fldCharType="separate"/>
      </w:r>
      <w:r w:rsidR="0060186C">
        <w:rPr>
          <w:noProof/>
        </w:rPr>
        <w:t>3</w:t>
      </w:r>
      <w:r w:rsidR="008A79C5">
        <w:fldChar w:fldCharType="end"/>
      </w:r>
      <w:r>
        <w:t>.</w:t>
      </w:r>
      <w:r w:rsidR="008A79C5">
        <w:fldChar w:fldCharType="begin"/>
      </w:r>
      <w:r>
        <w:instrText xml:space="preserve"> SEQ Table \* ARABIC \s 1 </w:instrText>
      </w:r>
      <w:r w:rsidR="008A79C5">
        <w:fldChar w:fldCharType="separate"/>
      </w:r>
      <w:r w:rsidR="0060186C">
        <w:rPr>
          <w:noProof/>
        </w:rPr>
        <w:t>4</w:t>
      </w:r>
      <w:r w:rsidR="008A79C5">
        <w:fldChar w:fldCharType="end"/>
      </w:r>
      <w:r>
        <w:t xml:space="preserve"> Basic AIR data</w:t>
      </w:r>
      <w:bookmarkEnd w:id="202"/>
    </w:p>
    <w:p w:rsidR="008B53A2" w:rsidRDefault="008B53A2" w:rsidP="000C34D5">
      <w:pPr>
        <w:pStyle w:val="Table"/>
      </w:pPr>
      <w:r w:rsidRPr="008B53A2">
        <w:rPr>
          <w:noProof/>
          <w:lang w:val="en-US" w:eastAsia="en-US"/>
        </w:rPr>
        <w:drawing>
          <wp:inline distT="0" distB="0" distL="0" distR="0" wp14:anchorId="0CDD8E19" wp14:editId="2AA0FCCC">
            <wp:extent cx="5076966" cy="3387898"/>
            <wp:effectExtent l="19050" t="0" r="9384" b="0"/>
            <wp:docPr id="20" name="Picture 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75"/>
                    <a:srcRect l="25213" t="24821" r="26872" b="3122"/>
                    <a:stretch/>
                  </pic:blipFill>
                  <pic:spPr>
                    <a:xfrm>
                      <a:off x="0" y="0"/>
                      <a:ext cx="5076966" cy="3387898"/>
                    </a:xfrm>
                    <a:prstGeom prst="rect">
                      <a:avLst/>
                    </a:prstGeom>
                  </pic:spPr>
                </pic:pic>
              </a:graphicData>
            </a:graphic>
          </wp:inline>
        </w:drawing>
      </w:r>
    </w:p>
    <w:p w:rsidR="000C34D5" w:rsidRDefault="000C34D5" w:rsidP="000C34D5">
      <w:pPr>
        <w:rPr>
          <w:lang w:val="en-US"/>
        </w:rPr>
      </w:pPr>
    </w:p>
    <w:p w:rsidR="008B53A2" w:rsidRDefault="008B53A2" w:rsidP="000C34D5">
      <w:pPr>
        <w:rPr>
          <w:lang w:val="en-US"/>
        </w:rPr>
      </w:pPr>
    </w:p>
    <w:p w:rsidR="000C34D5" w:rsidRDefault="000C34D5" w:rsidP="00C85AF5">
      <w:pPr>
        <w:pStyle w:val="Heading3"/>
        <w:rPr>
          <w:lang w:val="en-US"/>
        </w:rPr>
      </w:pPr>
      <w:bookmarkStart w:id="203" w:name="_Toc399226694"/>
      <w:r>
        <w:rPr>
          <w:lang w:val="en-US"/>
        </w:rPr>
        <w:lastRenderedPageBreak/>
        <w:t>Fusing</w:t>
      </w:r>
      <w:bookmarkEnd w:id="203"/>
    </w:p>
    <w:p w:rsidR="000C34D5" w:rsidRDefault="00AF1054" w:rsidP="000C34D5">
      <w:pPr>
        <w:rPr>
          <w:lang w:val="en-US"/>
        </w:rPr>
      </w:pPr>
      <w:r>
        <w:rPr>
          <w:lang w:val="en-US"/>
        </w:rPr>
        <w:t xml:space="preserve">Two fuses will be used. </w:t>
      </w:r>
      <w:proofErr w:type="gramStart"/>
      <w:r>
        <w:rPr>
          <w:lang w:val="en-US"/>
        </w:rPr>
        <w:t>one</w:t>
      </w:r>
      <w:proofErr w:type="gramEnd"/>
      <w:r>
        <w:rPr>
          <w:lang w:val="en-US"/>
        </w:rPr>
        <w:t xml:space="preserve"> on each accumulator.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4536"/>
      </w:tblGrid>
      <w:tr w:rsidR="000C34D5" w:rsidTr="00F5278E">
        <w:tc>
          <w:tcPr>
            <w:tcW w:w="4536" w:type="dxa"/>
            <w:shd w:val="clear" w:color="auto" w:fill="auto"/>
          </w:tcPr>
          <w:p w:rsidR="000C34D5" w:rsidRPr="000062DF" w:rsidRDefault="000C34D5" w:rsidP="00F5278E">
            <w:pPr>
              <w:pStyle w:val="TableContents"/>
              <w:keepNext/>
              <w:rPr>
                <w:lang w:val="en-US"/>
              </w:rPr>
            </w:pPr>
            <w:r w:rsidRPr="000062DF">
              <w:rPr>
                <w:lang w:val="en-US"/>
              </w:rPr>
              <w:t xml:space="preserve">Fuse </w:t>
            </w:r>
            <w:r>
              <w:rPr>
                <w:lang w:val="en-US"/>
              </w:rPr>
              <w:t xml:space="preserve">manufacturer and </w:t>
            </w:r>
            <w:r w:rsidRPr="000062DF">
              <w:rPr>
                <w:lang w:val="en-US"/>
              </w:rPr>
              <w:t>type:</w:t>
            </w:r>
          </w:p>
        </w:tc>
        <w:tc>
          <w:tcPr>
            <w:tcW w:w="4536" w:type="dxa"/>
            <w:shd w:val="clear" w:color="auto" w:fill="auto"/>
          </w:tcPr>
          <w:p w:rsidR="000C34D5" w:rsidRDefault="00C85AF5" w:rsidP="00F5278E">
            <w:pPr>
              <w:pStyle w:val="TableContents"/>
              <w:keepNext/>
            </w:pPr>
            <w:r>
              <w:t>Littelfuse,  Class T</w:t>
            </w:r>
          </w:p>
        </w:tc>
      </w:tr>
      <w:tr w:rsidR="000C34D5" w:rsidTr="00F5278E">
        <w:tc>
          <w:tcPr>
            <w:tcW w:w="4536" w:type="dxa"/>
            <w:shd w:val="clear" w:color="auto" w:fill="auto"/>
          </w:tcPr>
          <w:p w:rsidR="000C34D5" w:rsidRDefault="000C34D5" w:rsidP="00F5278E">
            <w:pPr>
              <w:pStyle w:val="TableContents"/>
              <w:keepNext/>
            </w:pPr>
            <w:r>
              <w:t xml:space="preserve">Continous current rating: </w:t>
            </w:r>
          </w:p>
        </w:tc>
        <w:tc>
          <w:tcPr>
            <w:tcW w:w="4536" w:type="dxa"/>
            <w:shd w:val="clear" w:color="auto" w:fill="auto"/>
          </w:tcPr>
          <w:p w:rsidR="000C34D5" w:rsidRDefault="000C34D5" w:rsidP="00F5278E">
            <w:pPr>
              <w:pStyle w:val="TableContents"/>
              <w:keepNext/>
            </w:pPr>
            <w:r>
              <w:t>150A</w:t>
            </w:r>
          </w:p>
        </w:tc>
      </w:tr>
      <w:tr w:rsidR="000C34D5" w:rsidTr="00F5278E">
        <w:tc>
          <w:tcPr>
            <w:tcW w:w="4536" w:type="dxa"/>
            <w:shd w:val="clear" w:color="auto" w:fill="auto"/>
          </w:tcPr>
          <w:p w:rsidR="000C34D5" w:rsidRDefault="000C34D5" w:rsidP="00F5278E">
            <w:pPr>
              <w:pStyle w:val="TableContents"/>
              <w:keepNext/>
            </w:pPr>
            <w:r>
              <w:t xml:space="preserve">Maximum operating voltage </w:t>
            </w:r>
          </w:p>
        </w:tc>
        <w:tc>
          <w:tcPr>
            <w:tcW w:w="4536" w:type="dxa"/>
            <w:shd w:val="clear" w:color="auto" w:fill="auto"/>
          </w:tcPr>
          <w:p w:rsidR="000C34D5" w:rsidRDefault="00A34BB0" w:rsidP="00F5278E">
            <w:pPr>
              <w:pStyle w:val="TableContents"/>
              <w:keepNext/>
            </w:pPr>
            <w:r>
              <w:t>3</w:t>
            </w:r>
            <w:r w:rsidR="000C34D5">
              <w:t>00VDC</w:t>
            </w:r>
          </w:p>
        </w:tc>
      </w:tr>
      <w:tr w:rsidR="000C34D5" w:rsidTr="00F5278E">
        <w:tc>
          <w:tcPr>
            <w:tcW w:w="4536" w:type="dxa"/>
            <w:shd w:val="clear" w:color="auto" w:fill="auto"/>
          </w:tcPr>
          <w:p w:rsidR="000C34D5" w:rsidRDefault="000C34D5" w:rsidP="00F5278E">
            <w:pPr>
              <w:pStyle w:val="TableContents"/>
              <w:keepNext/>
            </w:pPr>
            <w:r>
              <w:t>Type of fuse:</w:t>
            </w:r>
          </w:p>
        </w:tc>
        <w:tc>
          <w:tcPr>
            <w:tcW w:w="4536" w:type="dxa"/>
            <w:shd w:val="clear" w:color="auto" w:fill="auto"/>
          </w:tcPr>
          <w:p w:rsidR="000C34D5" w:rsidRDefault="000C34D5" w:rsidP="00F5278E">
            <w:pPr>
              <w:pStyle w:val="TableContents"/>
              <w:keepNext/>
            </w:pPr>
            <w:r>
              <w:t>High speed</w:t>
            </w:r>
          </w:p>
        </w:tc>
      </w:tr>
      <w:tr w:rsidR="000C34D5" w:rsidTr="00F5278E">
        <w:tc>
          <w:tcPr>
            <w:tcW w:w="4536" w:type="dxa"/>
            <w:shd w:val="clear" w:color="auto" w:fill="auto"/>
          </w:tcPr>
          <w:p w:rsidR="000C34D5" w:rsidRDefault="000C34D5" w:rsidP="00F5278E">
            <w:pPr>
              <w:pStyle w:val="TableContents"/>
              <w:keepNext/>
            </w:pPr>
            <w:r>
              <w:t>I2t rating:</w:t>
            </w:r>
          </w:p>
        </w:tc>
        <w:tc>
          <w:tcPr>
            <w:tcW w:w="4536" w:type="dxa"/>
            <w:shd w:val="clear" w:color="auto" w:fill="auto"/>
          </w:tcPr>
          <w:p w:rsidR="000C34D5" w:rsidRDefault="000C34D5" w:rsidP="00F5278E">
            <w:pPr>
              <w:pStyle w:val="TableContents"/>
              <w:keepNext/>
            </w:pPr>
            <w:r>
              <w:t>1500A2s at 450VDC</w:t>
            </w:r>
          </w:p>
        </w:tc>
      </w:tr>
      <w:tr w:rsidR="000C34D5" w:rsidTr="00F5278E">
        <w:tc>
          <w:tcPr>
            <w:tcW w:w="4536" w:type="dxa"/>
            <w:shd w:val="clear" w:color="auto" w:fill="auto"/>
          </w:tcPr>
          <w:p w:rsidR="000C34D5" w:rsidRDefault="000C34D5" w:rsidP="00F5278E">
            <w:pPr>
              <w:pStyle w:val="TableContents"/>
              <w:keepNext/>
            </w:pPr>
            <w:r>
              <w:t>Interrupt Current (maximum current at which the fuse can interrupt the current)</w:t>
            </w:r>
          </w:p>
        </w:tc>
        <w:tc>
          <w:tcPr>
            <w:tcW w:w="4536" w:type="dxa"/>
            <w:shd w:val="clear" w:color="auto" w:fill="auto"/>
          </w:tcPr>
          <w:p w:rsidR="000C34D5" w:rsidRDefault="00A34BB0" w:rsidP="00F5278E">
            <w:pPr>
              <w:pStyle w:val="TableContents"/>
              <w:keepNext/>
            </w:pPr>
            <w:r>
              <w:t>2</w:t>
            </w:r>
            <w:r w:rsidR="000C34D5">
              <w:t>0000A</w:t>
            </w:r>
          </w:p>
        </w:tc>
      </w:tr>
    </w:tbl>
    <w:p w:rsidR="000C34D5" w:rsidRDefault="000C34D5" w:rsidP="000C34D5">
      <w:pPr>
        <w:pStyle w:val="Table"/>
      </w:pPr>
      <w:bookmarkStart w:id="204" w:name="_Toc399226749"/>
      <w:r>
        <w:t xml:space="preserve">Table </w:t>
      </w:r>
      <w:r w:rsidR="008A79C5">
        <w:fldChar w:fldCharType="begin"/>
      </w:r>
      <w:r>
        <w:instrText xml:space="preserve"> STYLEREF 1 \s </w:instrText>
      </w:r>
      <w:r w:rsidR="008A79C5">
        <w:fldChar w:fldCharType="separate"/>
      </w:r>
      <w:r w:rsidR="0060186C">
        <w:rPr>
          <w:noProof/>
        </w:rPr>
        <w:t>3</w:t>
      </w:r>
      <w:r w:rsidR="008A79C5">
        <w:fldChar w:fldCharType="end"/>
      </w:r>
      <w:r>
        <w:t>.</w:t>
      </w:r>
      <w:r w:rsidR="008A79C5">
        <w:fldChar w:fldCharType="begin"/>
      </w:r>
      <w:r>
        <w:instrText xml:space="preserve"> SEQ Table \* ARABIC \s 1 </w:instrText>
      </w:r>
      <w:r w:rsidR="008A79C5">
        <w:fldChar w:fldCharType="separate"/>
      </w:r>
      <w:r w:rsidR="0060186C">
        <w:rPr>
          <w:noProof/>
        </w:rPr>
        <w:t>5</w:t>
      </w:r>
      <w:r w:rsidR="008A79C5">
        <w:fldChar w:fldCharType="end"/>
      </w:r>
      <w:r>
        <w:t xml:space="preserve"> Basic fuse data</w:t>
      </w:r>
      <w:bookmarkEnd w:id="204"/>
    </w:p>
    <w:p w:rsidR="000C34D5" w:rsidRDefault="000C34D5" w:rsidP="000C34D5">
      <w:pPr>
        <w:pStyle w:val="Table"/>
        <w:rPr>
          <w:i w:val="0"/>
          <w:lang w:val="en-US"/>
        </w:rPr>
      </w:pPr>
    </w:p>
    <w:p w:rsidR="00235050" w:rsidRDefault="008B53A2" w:rsidP="000C34D5">
      <w:pPr>
        <w:pStyle w:val="Table"/>
        <w:rPr>
          <w:i w:val="0"/>
          <w:lang w:val="en-US"/>
        </w:rPr>
      </w:pPr>
      <w:r w:rsidRPr="008B53A2">
        <w:rPr>
          <w:i w:val="0"/>
          <w:noProof/>
          <w:lang w:val="en-US" w:eastAsia="en-US"/>
        </w:rPr>
        <w:drawing>
          <wp:inline distT="0" distB="0" distL="0" distR="0" wp14:anchorId="7D0EE76C" wp14:editId="3FD12377">
            <wp:extent cx="3076139" cy="4614868"/>
            <wp:effectExtent l="19050" t="0" r="0" b="0"/>
            <wp:docPr id="21" name="Picture 2"/>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76"/>
                    <a:srcRect l="34520" r="40878" b="19504"/>
                    <a:stretch/>
                  </pic:blipFill>
                  <pic:spPr>
                    <a:xfrm>
                      <a:off x="0" y="0"/>
                      <a:ext cx="3076139" cy="4614868"/>
                    </a:xfrm>
                    <a:prstGeom prst="rect">
                      <a:avLst/>
                    </a:prstGeom>
                  </pic:spPr>
                </pic:pic>
              </a:graphicData>
            </a:graphic>
          </wp:inline>
        </w:drawing>
      </w:r>
    </w:p>
    <w:p w:rsidR="00235050" w:rsidRDefault="00235050" w:rsidP="000C34D5">
      <w:pPr>
        <w:pStyle w:val="Table"/>
        <w:rPr>
          <w:i w:val="0"/>
          <w:lang w:val="en-US"/>
        </w:rPr>
      </w:pPr>
    </w:p>
    <w:p w:rsidR="00235050" w:rsidRPr="000C34D5" w:rsidRDefault="00235050" w:rsidP="000C34D5">
      <w:pPr>
        <w:pStyle w:val="Table"/>
        <w:rPr>
          <w:i w:val="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2"/>
        <w:gridCol w:w="1973"/>
        <w:gridCol w:w="1973"/>
        <w:gridCol w:w="1973"/>
        <w:gridCol w:w="1973"/>
      </w:tblGrid>
      <w:tr w:rsidR="000C34D5" w:rsidRPr="00F5278E" w:rsidTr="00F5278E">
        <w:tc>
          <w:tcPr>
            <w:tcW w:w="1972" w:type="dxa"/>
            <w:shd w:val="clear" w:color="auto" w:fill="auto"/>
          </w:tcPr>
          <w:p w:rsidR="000C34D5" w:rsidRPr="00F5278E" w:rsidRDefault="000C34D5" w:rsidP="00F5278E">
            <w:pPr>
              <w:pStyle w:val="Table"/>
              <w:keepNext/>
              <w:jc w:val="center"/>
              <w:rPr>
                <w:i w:val="0"/>
                <w:lang w:val="en-US"/>
              </w:rPr>
            </w:pPr>
            <w:r w:rsidRPr="00F5278E">
              <w:rPr>
                <w:i w:val="0"/>
                <w:lang w:val="en-US"/>
              </w:rPr>
              <w:t>Location</w:t>
            </w:r>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Wire Size</w:t>
            </w:r>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 xml:space="preserve">Wire </w:t>
            </w:r>
            <w:proofErr w:type="spellStart"/>
            <w:r w:rsidRPr="00F5278E">
              <w:rPr>
                <w:i w:val="0"/>
                <w:lang w:val="en-US"/>
              </w:rPr>
              <w:t>Ampacity</w:t>
            </w:r>
            <w:proofErr w:type="spellEnd"/>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Fuse type</w:t>
            </w:r>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Fuse rating</w:t>
            </w:r>
          </w:p>
        </w:tc>
      </w:tr>
      <w:tr w:rsidR="000C34D5" w:rsidRPr="00F5278E" w:rsidTr="00F5278E">
        <w:tc>
          <w:tcPr>
            <w:tcW w:w="1972" w:type="dxa"/>
            <w:shd w:val="clear" w:color="auto" w:fill="auto"/>
          </w:tcPr>
          <w:p w:rsidR="000C34D5" w:rsidRPr="00F5278E" w:rsidRDefault="000C34D5" w:rsidP="00F5278E">
            <w:pPr>
              <w:pStyle w:val="Table"/>
              <w:keepNext/>
              <w:jc w:val="center"/>
              <w:rPr>
                <w:i w:val="0"/>
                <w:lang w:val="en-US"/>
              </w:rPr>
            </w:pPr>
            <w:r w:rsidRPr="00F5278E">
              <w:rPr>
                <w:i w:val="0"/>
                <w:lang w:val="en-US"/>
              </w:rPr>
              <w:t>Cells to AIRs</w:t>
            </w:r>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2 AWG</w:t>
            </w:r>
          </w:p>
        </w:tc>
        <w:tc>
          <w:tcPr>
            <w:tcW w:w="1973" w:type="dxa"/>
            <w:shd w:val="clear" w:color="auto" w:fill="auto"/>
          </w:tcPr>
          <w:p w:rsidR="000C34D5" w:rsidRPr="00F5278E" w:rsidRDefault="004E1740" w:rsidP="00F5278E">
            <w:pPr>
              <w:pStyle w:val="Table"/>
              <w:keepNext/>
              <w:jc w:val="center"/>
              <w:rPr>
                <w:i w:val="0"/>
                <w:lang w:val="en-US"/>
              </w:rPr>
            </w:pPr>
            <w:r>
              <w:rPr>
                <w:i w:val="0"/>
                <w:lang w:val="en-US"/>
              </w:rPr>
              <w:t>255</w:t>
            </w:r>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MNO Fuse</w:t>
            </w:r>
          </w:p>
        </w:tc>
        <w:tc>
          <w:tcPr>
            <w:tcW w:w="1973" w:type="dxa"/>
            <w:shd w:val="clear" w:color="auto" w:fill="auto"/>
          </w:tcPr>
          <w:p w:rsidR="000C34D5" w:rsidRPr="00F5278E" w:rsidRDefault="004E1740" w:rsidP="00F5278E">
            <w:pPr>
              <w:pStyle w:val="Table"/>
              <w:keepNext/>
              <w:jc w:val="center"/>
              <w:rPr>
                <w:i w:val="0"/>
                <w:lang w:val="en-US"/>
              </w:rPr>
            </w:pPr>
            <w:r>
              <w:rPr>
                <w:i w:val="0"/>
                <w:lang w:val="en-US"/>
              </w:rPr>
              <w:t>245</w:t>
            </w:r>
          </w:p>
        </w:tc>
      </w:tr>
      <w:tr w:rsidR="000C34D5" w:rsidRPr="00F5278E" w:rsidTr="00F5278E">
        <w:tc>
          <w:tcPr>
            <w:tcW w:w="1972" w:type="dxa"/>
            <w:shd w:val="clear" w:color="auto" w:fill="auto"/>
          </w:tcPr>
          <w:p w:rsidR="000C34D5" w:rsidRPr="00F5278E" w:rsidRDefault="000C34D5" w:rsidP="00F5278E">
            <w:pPr>
              <w:pStyle w:val="Table"/>
              <w:keepNext/>
              <w:jc w:val="center"/>
              <w:rPr>
                <w:i w:val="0"/>
                <w:lang w:val="en-US"/>
              </w:rPr>
            </w:pPr>
            <w:r w:rsidRPr="00F5278E">
              <w:rPr>
                <w:i w:val="0"/>
                <w:lang w:val="en-US"/>
              </w:rPr>
              <w:t>AIR to Motor controller</w:t>
            </w:r>
          </w:p>
        </w:tc>
        <w:tc>
          <w:tcPr>
            <w:tcW w:w="1973" w:type="dxa"/>
            <w:shd w:val="clear" w:color="auto" w:fill="auto"/>
          </w:tcPr>
          <w:p w:rsidR="000C34D5" w:rsidRPr="00F5278E" w:rsidRDefault="0043119A" w:rsidP="00F5278E">
            <w:pPr>
              <w:pStyle w:val="Table"/>
              <w:keepNext/>
              <w:jc w:val="center"/>
              <w:rPr>
                <w:i w:val="0"/>
                <w:lang w:val="en-US"/>
              </w:rPr>
            </w:pPr>
            <w:r>
              <w:rPr>
                <w:i w:val="0"/>
                <w:lang w:val="en-US"/>
              </w:rPr>
              <w:t>2</w:t>
            </w:r>
            <w:r w:rsidR="000C34D5" w:rsidRPr="00F5278E">
              <w:rPr>
                <w:i w:val="0"/>
                <w:lang w:val="en-US"/>
              </w:rPr>
              <w:t xml:space="preserve"> AWG</w:t>
            </w:r>
          </w:p>
        </w:tc>
        <w:tc>
          <w:tcPr>
            <w:tcW w:w="1973" w:type="dxa"/>
            <w:shd w:val="clear" w:color="auto" w:fill="auto"/>
          </w:tcPr>
          <w:p w:rsidR="000C34D5" w:rsidRPr="00F5278E" w:rsidRDefault="004E1740" w:rsidP="00F5278E">
            <w:pPr>
              <w:pStyle w:val="Table"/>
              <w:keepNext/>
              <w:jc w:val="center"/>
              <w:rPr>
                <w:i w:val="0"/>
                <w:lang w:val="en-US"/>
              </w:rPr>
            </w:pPr>
            <w:r>
              <w:rPr>
                <w:i w:val="0"/>
                <w:lang w:val="en-US"/>
              </w:rPr>
              <w:t>255</w:t>
            </w:r>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 xml:space="preserve"> MNO Fuse</w:t>
            </w:r>
          </w:p>
        </w:tc>
        <w:tc>
          <w:tcPr>
            <w:tcW w:w="1973" w:type="dxa"/>
            <w:shd w:val="clear" w:color="auto" w:fill="auto"/>
          </w:tcPr>
          <w:p w:rsidR="000C34D5" w:rsidRPr="00F5278E" w:rsidRDefault="004E1740" w:rsidP="00F5278E">
            <w:pPr>
              <w:pStyle w:val="Table"/>
              <w:keepNext/>
              <w:jc w:val="center"/>
              <w:rPr>
                <w:i w:val="0"/>
                <w:lang w:val="en-US"/>
              </w:rPr>
            </w:pPr>
            <w:r>
              <w:rPr>
                <w:i w:val="0"/>
                <w:lang w:val="en-US"/>
              </w:rPr>
              <w:t>245</w:t>
            </w:r>
          </w:p>
        </w:tc>
      </w:tr>
      <w:tr w:rsidR="000C34D5" w:rsidRPr="00F5278E" w:rsidTr="00F5278E">
        <w:tc>
          <w:tcPr>
            <w:tcW w:w="1972" w:type="dxa"/>
            <w:shd w:val="clear" w:color="auto" w:fill="auto"/>
          </w:tcPr>
          <w:p w:rsidR="000C34D5" w:rsidRPr="00F5278E" w:rsidRDefault="000C34D5" w:rsidP="00F5278E">
            <w:pPr>
              <w:pStyle w:val="Table"/>
              <w:keepNext/>
              <w:jc w:val="center"/>
              <w:rPr>
                <w:i w:val="0"/>
                <w:lang w:val="en-US"/>
              </w:rPr>
            </w:pPr>
            <w:r w:rsidRPr="00F5278E">
              <w:rPr>
                <w:i w:val="0"/>
                <w:lang w:val="en-US"/>
              </w:rPr>
              <w:t>AIR to TSAL</w:t>
            </w:r>
          </w:p>
        </w:tc>
        <w:tc>
          <w:tcPr>
            <w:tcW w:w="1973" w:type="dxa"/>
            <w:shd w:val="clear" w:color="auto" w:fill="auto"/>
          </w:tcPr>
          <w:p w:rsidR="000C34D5" w:rsidRPr="00F5278E" w:rsidRDefault="0043119A" w:rsidP="00F5278E">
            <w:pPr>
              <w:pStyle w:val="Table"/>
              <w:keepNext/>
              <w:jc w:val="center"/>
              <w:rPr>
                <w:i w:val="0"/>
                <w:lang w:val="en-US"/>
              </w:rPr>
            </w:pPr>
            <w:r>
              <w:rPr>
                <w:i w:val="0"/>
                <w:lang w:val="en-US"/>
              </w:rPr>
              <w:t>24</w:t>
            </w:r>
            <w:r w:rsidR="000C34D5" w:rsidRPr="00F5278E">
              <w:rPr>
                <w:i w:val="0"/>
                <w:lang w:val="en-US"/>
              </w:rPr>
              <w:t xml:space="preserve"> AWG</w:t>
            </w:r>
          </w:p>
        </w:tc>
        <w:tc>
          <w:tcPr>
            <w:tcW w:w="1973" w:type="dxa"/>
            <w:shd w:val="clear" w:color="auto" w:fill="auto"/>
          </w:tcPr>
          <w:p w:rsidR="000C34D5" w:rsidRPr="00F5278E" w:rsidRDefault="004E1740" w:rsidP="00F5278E">
            <w:pPr>
              <w:pStyle w:val="Table"/>
              <w:keepNext/>
              <w:jc w:val="center"/>
              <w:rPr>
                <w:i w:val="0"/>
                <w:lang w:val="en-US"/>
              </w:rPr>
            </w:pPr>
            <w:r>
              <w:rPr>
                <w:i w:val="0"/>
                <w:lang w:val="en-US"/>
              </w:rPr>
              <w:t>3.5</w:t>
            </w:r>
          </w:p>
        </w:tc>
        <w:tc>
          <w:tcPr>
            <w:tcW w:w="1973" w:type="dxa"/>
            <w:shd w:val="clear" w:color="auto" w:fill="auto"/>
          </w:tcPr>
          <w:p w:rsidR="000C34D5" w:rsidRPr="00F5278E" w:rsidRDefault="000C34D5" w:rsidP="00F5278E">
            <w:pPr>
              <w:pStyle w:val="Table"/>
              <w:keepNext/>
              <w:jc w:val="center"/>
              <w:rPr>
                <w:i w:val="0"/>
                <w:lang w:val="en-US"/>
              </w:rPr>
            </w:pPr>
            <w:r w:rsidRPr="00F5278E">
              <w:rPr>
                <w:i w:val="0"/>
                <w:lang w:val="en-US"/>
              </w:rPr>
              <w:t>EFG Fuse</w:t>
            </w:r>
          </w:p>
        </w:tc>
        <w:tc>
          <w:tcPr>
            <w:tcW w:w="1973" w:type="dxa"/>
            <w:shd w:val="clear" w:color="auto" w:fill="auto"/>
          </w:tcPr>
          <w:p w:rsidR="000C34D5" w:rsidRPr="00F5278E" w:rsidRDefault="004E1740" w:rsidP="00F5278E">
            <w:pPr>
              <w:pStyle w:val="Table"/>
              <w:keepNext/>
              <w:jc w:val="center"/>
              <w:rPr>
                <w:i w:val="0"/>
                <w:lang w:val="en-US"/>
              </w:rPr>
            </w:pPr>
            <w:r>
              <w:rPr>
                <w:i w:val="0"/>
                <w:lang w:val="en-US"/>
              </w:rPr>
              <w:t>0.5</w:t>
            </w:r>
          </w:p>
        </w:tc>
      </w:tr>
      <w:tr w:rsidR="004E1740" w:rsidRPr="00F5278E" w:rsidTr="00F5278E">
        <w:trPr>
          <w:gridAfter w:val="3"/>
          <w:wAfter w:w="5918" w:type="dxa"/>
        </w:trPr>
        <w:tc>
          <w:tcPr>
            <w:tcW w:w="1973" w:type="dxa"/>
            <w:shd w:val="clear" w:color="auto" w:fill="auto"/>
          </w:tcPr>
          <w:p w:rsidR="004E1740" w:rsidRPr="00F5278E" w:rsidRDefault="004E1740" w:rsidP="00F5278E">
            <w:pPr>
              <w:pStyle w:val="Table"/>
              <w:keepNext/>
              <w:jc w:val="center"/>
              <w:rPr>
                <w:i w:val="0"/>
                <w:lang w:val="en-US"/>
              </w:rPr>
            </w:pPr>
          </w:p>
        </w:tc>
        <w:tc>
          <w:tcPr>
            <w:tcW w:w="1973" w:type="dxa"/>
            <w:shd w:val="clear" w:color="auto" w:fill="auto"/>
          </w:tcPr>
          <w:p w:rsidR="004E1740" w:rsidRPr="00F5278E" w:rsidRDefault="004E1740" w:rsidP="00F5278E">
            <w:pPr>
              <w:pStyle w:val="Table"/>
              <w:keepNext/>
              <w:jc w:val="center"/>
              <w:rPr>
                <w:i w:val="0"/>
                <w:lang w:val="en-US"/>
              </w:rPr>
            </w:pPr>
          </w:p>
        </w:tc>
      </w:tr>
      <w:tr w:rsidR="000C34D5" w:rsidRPr="00F5278E" w:rsidTr="00F5278E">
        <w:tc>
          <w:tcPr>
            <w:tcW w:w="1972" w:type="dxa"/>
            <w:shd w:val="clear" w:color="auto" w:fill="auto"/>
          </w:tcPr>
          <w:p w:rsidR="000C34D5" w:rsidRPr="00F5278E" w:rsidRDefault="000C34D5" w:rsidP="00F5278E">
            <w:pPr>
              <w:pStyle w:val="Table"/>
              <w:keepNext/>
              <w:jc w:val="center"/>
              <w:rPr>
                <w:i w:val="0"/>
                <w:lang w:val="en-US"/>
              </w:rPr>
            </w:pPr>
            <w:r w:rsidRPr="00F5278E">
              <w:rPr>
                <w:i w:val="0"/>
                <w:lang w:val="en-US"/>
              </w:rPr>
              <w:t>Cells to BMS</w:t>
            </w:r>
          </w:p>
        </w:tc>
        <w:tc>
          <w:tcPr>
            <w:tcW w:w="1973" w:type="dxa"/>
            <w:shd w:val="clear" w:color="auto" w:fill="auto"/>
          </w:tcPr>
          <w:p w:rsidR="000C34D5" w:rsidRPr="00F5278E" w:rsidRDefault="004E1740" w:rsidP="00F5278E">
            <w:pPr>
              <w:pStyle w:val="Table"/>
              <w:keepNext/>
              <w:jc w:val="center"/>
              <w:rPr>
                <w:i w:val="0"/>
                <w:lang w:val="en-US"/>
              </w:rPr>
            </w:pPr>
            <w:r>
              <w:rPr>
                <w:i w:val="0"/>
                <w:lang w:val="en-US"/>
              </w:rPr>
              <w:t>N/A</w:t>
            </w:r>
          </w:p>
        </w:tc>
        <w:tc>
          <w:tcPr>
            <w:tcW w:w="1973" w:type="dxa"/>
            <w:shd w:val="clear" w:color="auto" w:fill="auto"/>
          </w:tcPr>
          <w:p w:rsidR="000C34D5" w:rsidRPr="00F5278E" w:rsidRDefault="000C34D5" w:rsidP="00F5278E">
            <w:pPr>
              <w:pStyle w:val="Table"/>
              <w:keepNext/>
              <w:jc w:val="center"/>
              <w:rPr>
                <w:i w:val="0"/>
                <w:lang w:val="en-US"/>
              </w:rPr>
            </w:pPr>
          </w:p>
        </w:tc>
        <w:tc>
          <w:tcPr>
            <w:tcW w:w="1973" w:type="dxa"/>
            <w:shd w:val="clear" w:color="auto" w:fill="auto"/>
          </w:tcPr>
          <w:p w:rsidR="000C34D5" w:rsidRPr="00F5278E" w:rsidRDefault="000C34D5" w:rsidP="00F5278E">
            <w:pPr>
              <w:pStyle w:val="Table"/>
              <w:keepNext/>
              <w:jc w:val="center"/>
              <w:rPr>
                <w:i w:val="0"/>
                <w:lang w:val="en-US"/>
              </w:rPr>
            </w:pPr>
          </w:p>
        </w:tc>
        <w:tc>
          <w:tcPr>
            <w:tcW w:w="1973" w:type="dxa"/>
            <w:shd w:val="clear" w:color="auto" w:fill="auto"/>
          </w:tcPr>
          <w:p w:rsidR="000C34D5" w:rsidRPr="00F5278E" w:rsidRDefault="000C34D5" w:rsidP="00F5278E">
            <w:pPr>
              <w:pStyle w:val="Table"/>
              <w:keepNext/>
              <w:jc w:val="center"/>
              <w:rPr>
                <w:i w:val="0"/>
                <w:lang w:val="en-US"/>
              </w:rPr>
            </w:pPr>
          </w:p>
        </w:tc>
      </w:tr>
    </w:tbl>
    <w:p w:rsidR="000C34D5" w:rsidRPr="000C34D5" w:rsidRDefault="000C34D5" w:rsidP="000C34D5">
      <w:pPr>
        <w:pStyle w:val="Table"/>
      </w:pPr>
      <w:bookmarkStart w:id="205" w:name="_Toc399226750"/>
      <w:r>
        <w:t xml:space="preserve">Table </w:t>
      </w:r>
      <w:r w:rsidR="008A79C5">
        <w:fldChar w:fldCharType="begin"/>
      </w:r>
      <w:r>
        <w:instrText xml:space="preserve"> STYLEREF 1 \s </w:instrText>
      </w:r>
      <w:r w:rsidR="008A79C5">
        <w:fldChar w:fldCharType="separate"/>
      </w:r>
      <w:r w:rsidR="0060186C">
        <w:rPr>
          <w:noProof/>
        </w:rPr>
        <w:t>3</w:t>
      </w:r>
      <w:r w:rsidR="008A79C5">
        <w:fldChar w:fldCharType="end"/>
      </w:r>
      <w:r>
        <w:t>.</w:t>
      </w:r>
      <w:r w:rsidR="008A79C5">
        <w:fldChar w:fldCharType="begin"/>
      </w:r>
      <w:r>
        <w:instrText xml:space="preserve"> SEQ Table \* ARABIC \s 1 </w:instrText>
      </w:r>
      <w:r w:rsidR="008A79C5">
        <w:fldChar w:fldCharType="separate"/>
      </w:r>
      <w:r w:rsidR="0060186C">
        <w:rPr>
          <w:noProof/>
        </w:rPr>
        <w:t>6</w:t>
      </w:r>
      <w:r w:rsidR="008A79C5">
        <w:fldChar w:fldCharType="end"/>
      </w:r>
      <w:r>
        <w:t xml:space="preserve"> Fuse Protection Table</w:t>
      </w:r>
      <w:bookmarkEnd w:id="205"/>
    </w:p>
    <w:p w:rsidR="00C95CE5" w:rsidRPr="002F736A" w:rsidRDefault="00C95CE5">
      <w:pPr>
        <w:rPr>
          <w:lang w:val="en-US"/>
        </w:rPr>
      </w:pPr>
    </w:p>
    <w:p w:rsidR="00C95CE5" w:rsidRDefault="00C95CE5">
      <w:pPr>
        <w:pStyle w:val="Heading3"/>
        <w:rPr>
          <w:lang w:val="en-US"/>
        </w:rPr>
      </w:pPr>
      <w:bookmarkStart w:id="206" w:name="_Toc399226695"/>
      <w:r>
        <w:rPr>
          <w:lang w:val="en-US"/>
        </w:rPr>
        <w:t>Charging</w:t>
      </w:r>
      <w:bookmarkEnd w:id="206"/>
    </w:p>
    <w:p w:rsidR="00C95CE5" w:rsidRDefault="003F5FBF">
      <w:pPr>
        <w:rPr>
          <w:lang w:val="en-US"/>
        </w:rPr>
      </w:pPr>
      <w:r>
        <w:rPr>
          <w:lang w:val="en-US"/>
        </w:rPr>
        <w:t>The battery charging will use the battery management system to control the charger. The BMS-master by default is not able to talk to the charger directly and control the AIR's</w:t>
      </w:r>
      <w:proofErr w:type="gramStart"/>
      <w:r>
        <w:rPr>
          <w:lang w:val="en-US"/>
        </w:rPr>
        <w:t>..</w:t>
      </w:r>
      <w:proofErr w:type="gramEnd"/>
      <w:r>
        <w:rPr>
          <w:lang w:val="en-US"/>
        </w:rPr>
        <w:t xml:space="preserve"> We designed a charging control adapter board that hosts the interfaces and </w:t>
      </w:r>
      <w:r w:rsidR="00043D7A">
        <w:rPr>
          <w:lang w:val="en-US"/>
        </w:rPr>
        <w:t>isolation necessary to follow the rules of the competition</w:t>
      </w:r>
      <w:r>
        <w:rPr>
          <w:lang w:val="en-US"/>
        </w:rPr>
        <w:t xml:space="preserve">. This board also hosts </w:t>
      </w:r>
      <w:r w:rsidR="00043D7A">
        <w:rPr>
          <w:lang w:val="en-US"/>
        </w:rPr>
        <w:t xml:space="preserve">the safety system for the IMD, </w:t>
      </w:r>
      <w:r>
        <w:rPr>
          <w:lang w:val="en-US"/>
        </w:rPr>
        <w:t xml:space="preserve">control </w:t>
      </w:r>
      <w:r w:rsidR="00043D7A">
        <w:rPr>
          <w:lang w:val="en-US"/>
        </w:rPr>
        <w:t>relays, lights and LCD display.</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RPr="0043119A" w:rsidTr="0043119A">
        <w:tc>
          <w:tcPr>
            <w:tcW w:w="4536" w:type="dxa"/>
            <w:shd w:val="clear" w:color="auto" w:fill="auto"/>
          </w:tcPr>
          <w:p w:rsidR="00C95CE5" w:rsidRPr="0043119A" w:rsidRDefault="00B075B4" w:rsidP="00C67C8B">
            <w:pPr>
              <w:pStyle w:val="TableContents"/>
              <w:keepNext/>
            </w:pPr>
            <w:r w:rsidRPr="0043119A">
              <w:t>C</w:t>
            </w:r>
            <w:r w:rsidR="00C95CE5" w:rsidRPr="0043119A">
              <w:t>harger</w:t>
            </w:r>
            <w:r w:rsidRPr="0043119A">
              <w:t xml:space="preserve"> Type</w:t>
            </w:r>
            <w:r w:rsidR="00C95CE5" w:rsidRPr="0043119A">
              <w:t>:</w:t>
            </w:r>
          </w:p>
        </w:tc>
        <w:tc>
          <w:tcPr>
            <w:tcW w:w="4536" w:type="dxa"/>
            <w:shd w:val="clear" w:color="auto" w:fill="auto"/>
          </w:tcPr>
          <w:p w:rsidR="00C95CE5" w:rsidRPr="0043119A" w:rsidRDefault="005C33B2" w:rsidP="00C67C8B">
            <w:pPr>
              <w:pStyle w:val="TableContents"/>
              <w:keepNext/>
            </w:pPr>
            <w:r>
              <w:rPr>
                <w:rFonts w:ascii="Verdana" w:hAnsi="Verdana"/>
                <w:color w:val="000000"/>
                <w:sz w:val="16"/>
                <w:szCs w:val="16"/>
                <w:shd w:val="clear" w:color="auto" w:fill="B6DDE4"/>
              </w:rPr>
              <w:t>SmartCharge-12000</w:t>
            </w:r>
          </w:p>
        </w:tc>
      </w:tr>
      <w:tr w:rsidR="00C95CE5" w:rsidTr="0043119A">
        <w:tc>
          <w:tcPr>
            <w:tcW w:w="4536" w:type="dxa"/>
            <w:shd w:val="clear" w:color="auto" w:fill="auto"/>
          </w:tcPr>
          <w:p w:rsidR="00C95CE5" w:rsidRDefault="00C95CE5" w:rsidP="00C67C8B">
            <w:pPr>
              <w:pStyle w:val="TableContents"/>
              <w:keepNext/>
            </w:pPr>
            <w:r>
              <w:t>Maximum charging power:</w:t>
            </w:r>
          </w:p>
        </w:tc>
        <w:tc>
          <w:tcPr>
            <w:tcW w:w="4536" w:type="dxa"/>
            <w:shd w:val="clear" w:color="auto" w:fill="auto"/>
          </w:tcPr>
          <w:p w:rsidR="00C95CE5" w:rsidRDefault="005C33B2" w:rsidP="00C67C8B">
            <w:pPr>
              <w:pStyle w:val="TableContents"/>
              <w:keepNext/>
            </w:pPr>
            <w:r>
              <w:t>12</w:t>
            </w:r>
            <w:r w:rsidR="00C95CE5">
              <w:t>kW</w:t>
            </w:r>
          </w:p>
        </w:tc>
      </w:tr>
      <w:tr w:rsidR="00C95CE5" w:rsidTr="0043119A">
        <w:tc>
          <w:tcPr>
            <w:tcW w:w="4536" w:type="dxa"/>
            <w:shd w:val="clear" w:color="auto" w:fill="auto"/>
          </w:tcPr>
          <w:p w:rsidR="00C95CE5" w:rsidRDefault="00C95CE5" w:rsidP="00C67C8B">
            <w:pPr>
              <w:pStyle w:val="TableContents"/>
              <w:keepNext/>
            </w:pPr>
            <w:r>
              <w:t>Maximum charging voltage:</w:t>
            </w:r>
          </w:p>
        </w:tc>
        <w:tc>
          <w:tcPr>
            <w:tcW w:w="4536" w:type="dxa"/>
            <w:shd w:val="clear" w:color="auto" w:fill="auto"/>
          </w:tcPr>
          <w:p w:rsidR="00C95CE5" w:rsidRDefault="005C33B2" w:rsidP="00C67C8B">
            <w:pPr>
              <w:pStyle w:val="TableContents"/>
              <w:keepNext/>
            </w:pPr>
            <w:r>
              <w:t>350</w:t>
            </w:r>
            <w:r w:rsidR="00C95CE5">
              <w:t>V</w:t>
            </w:r>
          </w:p>
        </w:tc>
      </w:tr>
      <w:tr w:rsidR="00C95CE5" w:rsidTr="0043119A">
        <w:tc>
          <w:tcPr>
            <w:tcW w:w="4536" w:type="dxa"/>
            <w:shd w:val="clear" w:color="auto" w:fill="auto"/>
          </w:tcPr>
          <w:p w:rsidR="00C95CE5" w:rsidRDefault="00C95CE5" w:rsidP="00C67C8B">
            <w:pPr>
              <w:pStyle w:val="TableContents"/>
              <w:keepNext/>
            </w:pPr>
            <w:r>
              <w:t>Maximum charging current:</w:t>
            </w:r>
          </w:p>
        </w:tc>
        <w:tc>
          <w:tcPr>
            <w:tcW w:w="4536" w:type="dxa"/>
            <w:shd w:val="clear" w:color="auto" w:fill="auto"/>
          </w:tcPr>
          <w:p w:rsidR="00C95CE5" w:rsidRDefault="005C33B2" w:rsidP="00C67C8B">
            <w:pPr>
              <w:pStyle w:val="TableContents"/>
              <w:keepNext/>
            </w:pPr>
            <w:r>
              <w:t>7</w:t>
            </w:r>
            <w:r w:rsidR="00C95CE5">
              <w:t>0A</w:t>
            </w:r>
          </w:p>
        </w:tc>
      </w:tr>
      <w:tr w:rsidR="00C95CE5" w:rsidRPr="002F736A" w:rsidTr="0043119A">
        <w:tc>
          <w:tcPr>
            <w:tcW w:w="4536" w:type="dxa"/>
            <w:shd w:val="clear" w:color="auto" w:fill="auto"/>
          </w:tcPr>
          <w:p w:rsidR="00C95CE5" w:rsidRDefault="00C95CE5" w:rsidP="00C67C8B">
            <w:pPr>
              <w:pStyle w:val="TableContents"/>
              <w:keepNext/>
            </w:pPr>
            <w:r>
              <w:t>Interface with accumulator</w:t>
            </w:r>
          </w:p>
        </w:tc>
        <w:tc>
          <w:tcPr>
            <w:tcW w:w="4536" w:type="dxa"/>
            <w:shd w:val="clear" w:color="auto" w:fill="auto"/>
          </w:tcPr>
          <w:p w:rsidR="00C95CE5" w:rsidRPr="002F736A" w:rsidRDefault="005C33B2" w:rsidP="00C67C8B">
            <w:pPr>
              <w:pStyle w:val="TableContents"/>
              <w:keepNext/>
              <w:rPr>
                <w:lang w:val="en-US"/>
              </w:rPr>
            </w:pPr>
            <w:r>
              <w:rPr>
                <w:lang w:val="en-US"/>
              </w:rPr>
              <w:t>serial communication</w:t>
            </w:r>
          </w:p>
        </w:tc>
      </w:tr>
      <w:tr w:rsidR="00C95CE5" w:rsidTr="0043119A">
        <w:tc>
          <w:tcPr>
            <w:tcW w:w="4536" w:type="dxa"/>
            <w:shd w:val="clear" w:color="auto" w:fill="auto"/>
          </w:tcPr>
          <w:p w:rsidR="00C95CE5" w:rsidRDefault="00C95CE5" w:rsidP="00C67C8B">
            <w:pPr>
              <w:pStyle w:val="TableContents"/>
              <w:keepNext/>
            </w:pPr>
            <w:r>
              <w:t>Input voltage:</w:t>
            </w:r>
          </w:p>
        </w:tc>
        <w:tc>
          <w:tcPr>
            <w:tcW w:w="4536" w:type="dxa"/>
            <w:shd w:val="clear" w:color="auto" w:fill="auto"/>
          </w:tcPr>
          <w:p w:rsidR="00C95CE5" w:rsidRDefault="005C33B2" w:rsidP="00C67C8B">
            <w:pPr>
              <w:pStyle w:val="TableContents"/>
              <w:keepNext/>
            </w:pPr>
            <w:r>
              <w:t>120-</w:t>
            </w:r>
            <w:r w:rsidR="00C95CE5">
              <w:t>230 VAC</w:t>
            </w:r>
            <w:r>
              <w:t xml:space="preserve"> </w:t>
            </w:r>
          </w:p>
        </w:tc>
      </w:tr>
      <w:tr w:rsidR="00C95CE5" w:rsidTr="0043119A">
        <w:tc>
          <w:tcPr>
            <w:tcW w:w="4536" w:type="dxa"/>
            <w:shd w:val="clear" w:color="auto" w:fill="auto"/>
          </w:tcPr>
          <w:p w:rsidR="00C95CE5" w:rsidRDefault="00C95CE5" w:rsidP="00C67C8B">
            <w:pPr>
              <w:pStyle w:val="TableContents"/>
              <w:keepNext/>
            </w:pPr>
            <w:r>
              <w:t>Input current:</w:t>
            </w:r>
          </w:p>
        </w:tc>
        <w:tc>
          <w:tcPr>
            <w:tcW w:w="4536" w:type="dxa"/>
            <w:shd w:val="clear" w:color="auto" w:fill="auto"/>
          </w:tcPr>
          <w:p w:rsidR="00C95CE5" w:rsidRDefault="005C33B2" w:rsidP="00C67C8B">
            <w:pPr>
              <w:pStyle w:val="TableContents"/>
              <w:keepNext/>
            </w:pPr>
            <w:r>
              <w:t>Up to 50</w:t>
            </w:r>
            <w:r w:rsidR="00C95CE5">
              <w:t>A</w:t>
            </w:r>
          </w:p>
        </w:tc>
      </w:tr>
    </w:tbl>
    <w:p w:rsidR="00C95CE5" w:rsidRDefault="00C95CE5">
      <w:pPr>
        <w:pStyle w:val="Table"/>
      </w:pPr>
      <w:bookmarkStart w:id="207" w:name="_Toc399226751"/>
      <w:r>
        <w:t xml:space="preserve">Table </w:t>
      </w:r>
      <w:r w:rsidR="008A79C5">
        <w:fldChar w:fldCharType="begin"/>
      </w:r>
      <w:r w:rsidR="00AD5018">
        <w:instrText xml:space="preserve"> STYLEREF 1 \s </w:instrText>
      </w:r>
      <w:r w:rsidR="008A79C5">
        <w:fldChar w:fldCharType="separate"/>
      </w:r>
      <w:r w:rsidR="0060186C">
        <w:rPr>
          <w:noProof/>
        </w:rPr>
        <w:t>3</w:t>
      </w:r>
      <w:r w:rsidR="008A79C5">
        <w:fldChar w:fldCharType="end"/>
      </w:r>
      <w:r w:rsidR="00AD5018">
        <w:t>.</w:t>
      </w:r>
      <w:r w:rsidR="008A79C5">
        <w:fldChar w:fldCharType="begin"/>
      </w:r>
      <w:r w:rsidR="00AD5018">
        <w:instrText xml:space="preserve"> SEQ Table \* ARABIC \s 1 </w:instrText>
      </w:r>
      <w:r w:rsidR="008A79C5">
        <w:fldChar w:fldCharType="separate"/>
      </w:r>
      <w:r w:rsidR="0060186C">
        <w:rPr>
          <w:noProof/>
        </w:rPr>
        <w:t>7</w:t>
      </w:r>
      <w:r w:rsidR="008A79C5">
        <w:fldChar w:fldCharType="end"/>
      </w:r>
      <w:r>
        <w:t xml:space="preserve"> General charger data</w:t>
      </w:r>
      <w:bookmarkEnd w:id="207"/>
    </w:p>
    <w:p w:rsidR="00C95CE5" w:rsidRDefault="00C95CE5">
      <w:pPr>
        <w:rPr>
          <w:lang w:val="en-US"/>
        </w:rPr>
      </w:pPr>
    </w:p>
    <w:p w:rsidR="00604194" w:rsidRDefault="00C95CE5" w:rsidP="004172AA">
      <w:pPr>
        <w:pStyle w:val="Heading3"/>
        <w:rPr>
          <w:lang w:val="en-US"/>
        </w:rPr>
      </w:pPr>
      <w:bookmarkStart w:id="208" w:name="_Toc399226696"/>
      <w:r>
        <w:rPr>
          <w:lang w:val="en-US"/>
        </w:rPr>
        <w:t>Mechanical</w:t>
      </w:r>
      <w:r w:rsidR="008A7CA5">
        <w:rPr>
          <w:lang w:val="en-US"/>
        </w:rPr>
        <w:t xml:space="preserve"> </w:t>
      </w:r>
      <w:r>
        <w:rPr>
          <w:lang w:val="en-US"/>
        </w:rPr>
        <w:t>Configuration/materials</w:t>
      </w:r>
      <w:bookmarkEnd w:id="208"/>
    </w:p>
    <w:p w:rsidR="00604194" w:rsidRPr="00604194" w:rsidRDefault="00604194" w:rsidP="00604194">
      <w:pPr>
        <w:rPr>
          <w:lang w:val="en-US"/>
        </w:rPr>
      </w:pPr>
    </w:p>
    <w:p w:rsidR="00C95CE5" w:rsidRDefault="00C95CE5">
      <w:pPr>
        <w:pStyle w:val="Heading3"/>
        <w:rPr>
          <w:lang w:val="en-US"/>
        </w:rPr>
      </w:pPr>
      <w:bookmarkStart w:id="209" w:name="_Toc399226697"/>
      <w:r>
        <w:rPr>
          <w:lang w:val="en-US"/>
        </w:rPr>
        <w:t>Position</w:t>
      </w:r>
      <w:r w:rsidR="008A7CA5">
        <w:rPr>
          <w:lang w:val="en-US"/>
        </w:rPr>
        <w:t xml:space="preserve"> </w:t>
      </w:r>
      <w:r>
        <w:rPr>
          <w:lang w:val="en-US"/>
        </w:rPr>
        <w:t>in</w:t>
      </w:r>
      <w:r w:rsidR="008A7CA5">
        <w:rPr>
          <w:lang w:val="en-US"/>
        </w:rPr>
        <w:t xml:space="preserve"> </w:t>
      </w:r>
      <w:r>
        <w:rPr>
          <w:lang w:val="en-US"/>
        </w:rPr>
        <w:t>car</w:t>
      </w:r>
      <w:bookmarkEnd w:id="209"/>
    </w:p>
    <w:p w:rsidR="00C95CE5" w:rsidRDefault="003F5FBF">
      <w:pPr>
        <w:rPr>
          <w:lang w:val="en-US"/>
        </w:rPr>
      </w:pPr>
      <w:r>
        <w:rPr>
          <w:lang w:val="en-US"/>
        </w:rPr>
        <w:t>The Charger is not in the car. We are building a charging cart to hold the external equipment.</w:t>
      </w:r>
    </w:p>
    <w:p w:rsidR="00C95CE5" w:rsidRPr="00682D5D" w:rsidRDefault="00C95CE5" w:rsidP="00682D5D">
      <w:pPr>
        <w:pStyle w:val="Heading2"/>
        <w:rPr>
          <w:lang w:val="en-US"/>
        </w:rPr>
      </w:pPr>
      <w:bookmarkStart w:id="210" w:name="_Toc399226698"/>
      <w:r>
        <w:rPr>
          <w:lang w:val="en-US"/>
        </w:rPr>
        <w:t>Accumulator</w:t>
      </w:r>
      <w:r w:rsidR="008A7CA5">
        <w:rPr>
          <w:lang w:val="en-US"/>
        </w:rPr>
        <w:t xml:space="preserve"> </w:t>
      </w:r>
      <w:r>
        <w:rPr>
          <w:lang w:val="en-US"/>
        </w:rPr>
        <w:t>pack</w:t>
      </w:r>
      <w:r w:rsidR="008A7CA5">
        <w:rPr>
          <w:lang w:val="en-US"/>
        </w:rPr>
        <w:t xml:space="preserve"> </w:t>
      </w:r>
      <w:r>
        <w:rPr>
          <w:lang w:val="en-US"/>
        </w:rPr>
        <w:t>2</w:t>
      </w:r>
      <w:bookmarkEnd w:id="210"/>
    </w:p>
    <w:p w:rsidR="00C95CE5" w:rsidRDefault="00682D5D">
      <w:pPr>
        <w:rPr>
          <w:lang w:val="en-US"/>
        </w:rPr>
      </w:pPr>
      <w:r>
        <w:rPr>
          <w:lang w:val="en-US"/>
        </w:rPr>
        <w:t>See Accumulator pack 1</w:t>
      </w:r>
    </w:p>
    <w:p w:rsidR="00C95CE5" w:rsidRPr="002F736A" w:rsidRDefault="00C95CE5">
      <w:pPr>
        <w:rPr>
          <w:lang w:val="en-US"/>
        </w:rPr>
        <w:sectPr w:rsidR="00C95CE5" w:rsidRPr="002F736A" w:rsidSect="00567DF0">
          <w:headerReference w:type="even" r:id="rId77"/>
          <w:headerReference w:type="default" r:id="rId78"/>
          <w:footerReference w:type="even" r:id="rId79"/>
          <w:footerReference w:type="default" r:id="rId80"/>
          <w:headerReference w:type="first" r:id="rId81"/>
          <w:footerReference w:type="first" r:id="rId82"/>
          <w:type w:val="continuous"/>
          <w:pgSz w:w="12240" w:h="15840" w:code="1"/>
          <w:pgMar w:top="1296" w:right="1296" w:bottom="1008" w:left="1296" w:header="708" w:footer="708" w:gutter="0"/>
          <w:cols w:space="720"/>
          <w:docGrid w:linePitch="360"/>
        </w:sectPr>
      </w:pPr>
    </w:p>
    <w:p w:rsidR="00C95CE5" w:rsidRDefault="00063C93">
      <w:pPr>
        <w:pStyle w:val="Heading1"/>
        <w:rPr>
          <w:lang w:val="en-US"/>
        </w:rPr>
      </w:pPr>
      <w:bookmarkStart w:id="211" w:name="_Ref261212697"/>
      <w:r>
        <w:rPr>
          <w:lang w:val="en-US"/>
        </w:rPr>
        <w:lastRenderedPageBreak/>
        <w:br w:type="page"/>
      </w:r>
      <w:bookmarkStart w:id="212" w:name="_Toc399226699"/>
      <w:r w:rsidR="00C95CE5">
        <w:rPr>
          <w:lang w:val="en-US"/>
        </w:rPr>
        <w:lastRenderedPageBreak/>
        <w:t>Energy</w:t>
      </w:r>
      <w:r w:rsidR="00F226A3">
        <w:rPr>
          <w:lang w:val="en-US"/>
        </w:rPr>
        <w:t xml:space="preserve"> </w:t>
      </w:r>
      <w:r w:rsidR="00C95CE5">
        <w:rPr>
          <w:lang w:val="en-US"/>
        </w:rPr>
        <w:t>meter</w:t>
      </w:r>
      <w:r w:rsidR="00F226A3">
        <w:rPr>
          <w:lang w:val="en-US"/>
        </w:rPr>
        <w:t xml:space="preserve"> </w:t>
      </w:r>
      <w:r w:rsidR="00C95CE5">
        <w:rPr>
          <w:lang w:val="en-US"/>
        </w:rPr>
        <w:t>mounting</w:t>
      </w:r>
      <w:bookmarkEnd w:id="212"/>
    </w:p>
    <w:p w:rsidR="00C95CE5" w:rsidRDefault="00C95CE5">
      <w:pPr>
        <w:pStyle w:val="Heading2"/>
        <w:rPr>
          <w:lang w:val="en-US"/>
        </w:rPr>
      </w:pPr>
      <w:bookmarkStart w:id="213" w:name="_Toc399226700"/>
      <w:r>
        <w:rPr>
          <w:lang w:val="en-US"/>
        </w:rPr>
        <w:t>Description</w:t>
      </w:r>
      <w:bookmarkEnd w:id="213"/>
    </w:p>
    <w:p w:rsidR="00C95CE5" w:rsidRDefault="00682D5D">
      <w:pPr>
        <w:rPr>
          <w:lang w:val="en-US"/>
        </w:rPr>
      </w:pPr>
      <w:ins w:id="214" w:author="Keenan,Mark" w:date="2013-12-19T23:40:00Z">
        <w:r w:rsidRPr="00A73C73">
          <w:rPr>
            <w:lang w:val="en-US"/>
          </w:rPr>
          <w:t xml:space="preserve">Energy Meter will be connected </w:t>
        </w:r>
      </w:ins>
      <w:r>
        <w:rPr>
          <w:lang w:val="en-US"/>
        </w:rPr>
        <w:t>between</w:t>
      </w:r>
      <w:ins w:id="215" w:author="Keenan,Mark" w:date="2013-12-19T23:40:00Z">
        <w:r w:rsidRPr="00A73C73">
          <w:rPr>
            <w:lang w:val="en-US"/>
          </w:rPr>
          <w:t xml:space="preserve"> the </w:t>
        </w:r>
      </w:ins>
      <w:r>
        <w:rPr>
          <w:lang w:val="en-US"/>
        </w:rPr>
        <w:t>ground of t</w:t>
      </w:r>
      <w:ins w:id="216" w:author="Keenan,Mark" w:date="2013-12-19T23:40:00Z">
        <w:r w:rsidRPr="00A73C73">
          <w:rPr>
            <w:lang w:val="en-US"/>
          </w:rPr>
          <w:t>he accumulator</w:t>
        </w:r>
      </w:ins>
      <w:r>
        <w:rPr>
          <w:lang w:val="en-US"/>
        </w:rPr>
        <w:t xml:space="preserve"> and motor controller</w:t>
      </w:r>
      <w:ins w:id="217" w:author="Keenan,Mark" w:date="2013-12-19T23:40:00Z">
        <w:r w:rsidRPr="00A73C73">
          <w:rPr>
            <w:lang w:val="en-US"/>
          </w:rPr>
          <w:t>. It will measure the total energy used and calculate the efficiency.</w:t>
        </w:r>
      </w:ins>
    </w:p>
    <w:p w:rsidR="00C95CE5" w:rsidRDefault="00C95CE5">
      <w:pPr>
        <w:pStyle w:val="Heading2"/>
        <w:rPr>
          <w:lang w:val="en-US"/>
        </w:rPr>
      </w:pPr>
      <w:bookmarkStart w:id="218" w:name="_Toc399226701"/>
      <w:r>
        <w:rPr>
          <w:lang w:val="en-US"/>
        </w:rPr>
        <w:t>Wiring,</w:t>
      </w:r>
      <w:r w:rsidR="007A5E12">
        <w:rPr>
          <w:lang w:val="en-US"/>
        </w:rPr>
        <w:t xml:space="preserve"> </w:t>
      </w:r>
      <w:r>
        <w:rPr>
          <w:lang w:val="en-US"/>
        </w:rPr>
        <w:t>cables,</w:t>
      </w:r>
      <w:r w:rsidR="007A5E12">
        <w:rPr>
          <w:lang w:val="en-US"/>
        </w:rPr>
        <w:t xml:space="preserve"> </w:t>
      </w:r>
      <w:r>
        <w:rPr>
          <w:lang w:val="en-US"/>
        </w:rPr>
        <w:t>current</w:t>
      </w:r>
      <w:r w:rsidR="007A5E12">
        <w:rPr>
          <w:lang w:val="en-US"/>
        </w:rPr>
        <w:t xml:space="preserve"> </w:t>
      </w:r>
      <w:r>
        <w:rPr>
          <w:lang w:val="en-US"/>
        </w:rPr>
        <w:t>calculations,</w:t>
      </w:r>
      <w:r w:rsidR="007A5E12">
        <w:rPr>
          <w:lang w:val="en-US"/>
        </w:rPr>
        <w:t xml:space="preserve"> </w:t>
      </w:r>
      <w:r>
        <w:rPr>
          <w:lang w:val="en-US"/>
        </w:rPr>
        <w:t>connectors</w:t>
      </w:r>
      <w:bookmarkEnd w:id="211"/>
      <w:bookmarkEnd w:id="218"/>
    </w:p>
    <w:p w:rsidR="00C95CE5" w:rsidRDefault="00682D5D">
      <w:pPr>
        <w:rPr>
          <w:lang w:val="en-US"/>
        </w:rPr>
      </w:pPr>
      <w:r w:rsidRPr="00485561">
        <w:rPr>
          <w:lang w:val="en-US"/>
        </w:rPr>
        <w:t>All connections to the accumulator, the motors, and the en</w:t>
      </w:r>
      <w:r>
        <w:rPr>
          <w:lang w:val="en-US"/>
        </w:rPr>
        <w:t xml:space="preserve">ergy meter are all </w:t>
      </w:r>
      <w:proofErr w:type="spellStart"/>
      <w:r>
        <w:rPr>
          <w:lang w:val="en-US"/>
        </w:rPr>
        <w:t>Exrad</w:t>
      </w:r>
      <w:proofErr w:type="spellEnd"/>
      <w:r>
        <w:rPr>
          <w:lang w:val="en-US"/>
        </w:rPr>
        <w:t xml:space="preserve"> XLE 2 cable</w:t>
      </w:r>
    </w:p>
    <w:p w:rsidR="00C95CE5" w:rsidRDefault="00C95CE5">
      <w:pPr>
        <w:pStyle w:val="Heading2"/>
        <w:rPr>
          <w:lang w:val="en-US"/>
        </w:rPr>
      </w:pPr>
      <w:bookmarkStart w:id="219" w:name="_Toc399226702"/>
      <w:r>
        <w:rPr>
          <w:lang w:val="en-US"/>
        </w:rPr>
        <w:t>Position</w:t>
      </w:r>
      <w:r w:rsidR="007A5E12">
        <w:rPr>
          <w:lang w:val="en-US"/>
        </w:rPr>
        <w:t xml:space="preserve"> </w:t>
      </w:r>
      <w:r>
        <w:rPr>
          <w:lang w:val="en-US"/>
        </w:rPr>
        <w:t>in</w:t>
      </w:r>
      <w:r w:rsidR="007A5E12">
        <w:rPr>
          <w:lang w:val="en-US"/>
        </w:rPr>
        <w:t xml:space="preserve"> </w:t>
      </w:r>
      <w:r>
        <w:rPr>
          <w:lang w:val="en-US"/>
        </w:rPr>
        <w:t>car</w:t>
      </w:r>
      <w:bookmarkEnd w:id="219"/>
    </w:p>
    <w:p w:rsidR="00C95CE5" w:rsidRDefault="00C95CE5">
      <w:pPr>
        <w:rPr>
          <w:lang w:val="en-US"/>
        </w:rPr>
      </w:pPr>
      <w:r>
        <w:rPr>
          <w:lang w:val="en-US"/>
        </w:rPr>
        <w:t>ProvideCAD-renderingsshowingallrelevantparts.Markthepartsintherendering</w:t>
      </w:r>
      <w:proofErr w:type="gramStart"/>
      <w:r>
        <w:rPr>
          <w:lang w:val="en-US"/>
        </w:rPr>
        <w:t>,ifnecessary</w:t>
      </w:r>
      <w:proofErr w:type="gramEnd"/>
      <w:r>
        <w:rPr>
          <w:lang w:val="en-US"/>
        </w:rPr>
        <w:t>.</w:t>
      </w:r>
    </w:p>
    <w:p w:rsidR="00C95CE5" w:rsidRDefault="00C95CE5">
      <w:pPr>
        <w:rPr>
          <w:lang w:val="en-US"/>
        </w:rPr>
      </w:pPr>
    </w:p>
    <w:p w:rsidR="00C95CE5" w:rsidRPr="002F736A" w:rsidRDefault="00C95CE5">
      <w:pPr>
        <w:rPr>
          <w:lang w:val="en-US"/>
        </w:rPr>
        <w:sectPr w:rsidR="00C95CE5" w:rsidRPr="002F736A" w:rsidSect="00567DF0">
          <w:headerReference w:type="even" r:id="rId83"/>
          <w:headerReference w:type="default" r:id="rId84"/>
          <w:footerReference w:type="even" r:id="rId85"/>
          <w:footerReference w:type="default" r:id="rId86"/>
          <w:headerReference w:type="first" r:id="rId87"/>
          <w:footerReference w:type="first" r:id="rId88"/>
          <w:type w:val="continuous"/>
          <w:pgSz w:w="12240" w:h="15840" w:code="1"/>
          <w:pgMar w:top="1296" w:right="1296" w:bottom="1008" w:left="1296" w:header="708" w:footer="708" w:gutter="0"/>
          <w:cols w:space="720"/>
          <w:docGrid w:linePitch="360"/>
        </w:sectPr>
      </w:pPr>
    </w:p>
    <w:p w:rsidR="00C95CE5" w:rsidRDefault="00063C93">
      <w:pPr>
        <w:pStyle w:val="Heading1"/>
        <w:rPr>
          <w:lang w:val="en-US"/>
        </w:rPr>
      </w:pPr>
      <w:r>
        <w:rPr>
          <w:lang w:val="en-US"/>
        </w:rPr>
        <w:lastRenderedPageBreak/>
        <w:br w:type="page"/>
      </w:r>
      <w:r w:rsidR="00485561">
        <w:rPr>
          <w:lang w:val="en-US"/>
        </w:rPr>
        <w:lastRenderedPageBreak/>
        <w:t>Motor controller</w:t>
      </w:r>
    </w:p>
    <w:p w:rsidR="00C95CE5" w:rsidRDefault="00C95CE5">
      <w:pPr>
        <w:pStyle w:val="Heading2"/>
        <w:rPr>
          <w:lang w:val="en-US"/>
        </w:rPr>
      </w:pPr>
      <w:bookmarkStart w:id="220" w:name="_Toc399226704"/>
      <w:r>
        <w:rPr>
          <w:lang w:val="en-US"/>
        </w:rPr>
        <w:t>Motor</w:t>
      </w:r>
      <w:r w:rsidR="00066F1E">
        <w:rPr>
          <w:lang w:val="en-US"/>
        </w:rPr>
        <w:t xml:space="preserve"> </w:t>
      </w:r>
      <w:r>
        <w:rPr>
          <w:lang w:val="en-US"/>
        </w:rPr>
        <w:t>controller</w:t>
      </w:r>
      <w:r w:rsidR="00066F1E">
        <w:rPr>
          <w:lang w:val="en-US"/>
        </w:rPr>
        <w:t xml:space="preserve"> </w:t>
      </w:r>
      <w:r>
        <w:rPr>
          <w:lang w:val="en-US"/>
        </w:rPr>
        <w:t>1</w:t>
      </w:r>
      <w:bookmarkEnd w:id="220"/>
    </w:p>
    <w:p w:rsidR="00C95CE5" w:rsidRDefault="00C95CE5">
      <w:pPr>
        <w:pStyle w:val="Heading3"/>
        <w:rPr>
          <w:lang w:val="en-US"/>
        </w:rPr>
      </w:pPr>
      <w:bookmarkStart w:id="221" w:name="_Toc399226705"/>
      <w:r>
        <w:rPr>
          <w:lang w:val="en-US"/>
        </w:rPr>
        <w:t>Description,</w:t>
      </w:r>
      <w:r w:rsidR="00860F42">
        <w:rPr>
          <w:lang w:val="en-US"/>
        </w:rPr>
        <w:t xml:space="preserve"> </w:t>
      </w:r>
      <w:r>
        <w:rPr>
          <w:lang w:val="en-US"/>
        </w:rPr>
        <w:t>type,</w:t>
      </w:r>
      <w:r w:rsidR="00860F42">
        <w:rPr>
          <w:lang w:val="en-US"/>
        </w:rPr>
        <w:t xml:space="preserve"> </w:t>
      </w:r>
      <w:r>
        <w:rPr>
          <w:lang w:val="en-US"/>
        </w:rPr>
        <w:t>operation</w:t>
      </w:r>
      <w:r w:rsidR="00860F42">
        <w:rPr>
          <w:lang w:val="en-US"/>
        </w:rPr>
        <w:t xml:space="preserve"> </w:t>
      </w:r>
      <w:r>
        <w:rPr>
          <w:lang w:val="en-US"/>
        </w:rPr>
        <w:t>parameters</w:t>
      </w:r>
      <w:bookmarkEnd w:id="221"/>
    </w:p>
    <w:p w:rsidR="00C95CE5" w:rsidRDefault="00860F42">
      <w:pPr>
        <w:rPr>
          <w:lang w:val="en-US"/>
        </w:rPr>
      </w:pPr>
      <w:r>
        <w:rPr>
          <w:lang w:val="en-US"/>
        </w:rPr>
        <w:t>The PM100DX from Rinehart Motion Systems</w:t>
      </w:r>
      <w:r w:rsidR="00485561" w:rsidRPr="00485561">
        <w:rPr>
          <w:lang w:val="en-US"/>
        </w:rPr>
        <w:t xml:space="preserve"> we are using are permanent magnet </w:t>
      </w:r>
      <w:r>
        <w:rPr>
          <w:lang w:val="en-US"/>
        </w:rPr>
        <w:t>brushless A</w:t>
      </w:r>
      <w:r w:rsidR="00485561" w:rsidRPr="00485561">
        <w:rPr>
          <w:lang w:val="en-US"/>
        </w:rPr>
        <w:t>C motor contro</w:t>
      </w:r>
      <w:r>
        <w:rPr>
          <w:lang w:val="en-US"/>
        </w:rPr>
        <w:t>llers.  They are capable of 0-360V and 300</w:t>
      </w:r>
      <w:r w:rsidR="00485561" w:rsidRPr="00485561">
        <w:rPr>
          <w:lang w:val="en-US"/>
        </w:rPr>
        <w:t>A</w:t>
      </w:r>
      <w:r>
        <w:rPr>
          <w:lang w:val="en-US"/>
        </w:rPr>
        <w:t>rms</w:t>
      </w:r>
      <w:r w:rsidR="00485561" w:rsidRPr="00485561">
        <w:rPr>
          <w:lang w:val="en-US"/>
        </w:rPr>
        <w:t xml:space="preserve">. </w:t>
      </w:r>
      <w:r>
        <w:rPr>
          <w:lang w:val="en-US"/>
        </w:rPr>
        <w:t xml:space="preserve">The motor </w:t>
      </w:r>
      <w:proofErr w:type="gramStart"/>
      <w:r>
        <w:rPr>
          <w:lang w:val="en-US"/>
        </w:rPr>
        <w:t>controller</w:t>
      </w:r>
      <w:r w:rsidR="00485561" w:rsidRPr="00485561">
        <w:rPr>
          <w:lang w:val="en-US"/>
        </w:rPr>
        <w:t xml:space="preserve"> are</w:t>
      </w:r>
      <w:proofErr w:type="gramEnd"/>
      <w:r w:rsidR="00485561" w:rsidRPr="00485561">
        <w:rPr>
          <w:lang w:val="en-US"/>
        </w:rPr>
        <w:t xml:space="preserve"> commanded via analog signals sent by our self-designed motor controller PCB</w:t>
      </w:r>
      <w:r>
        <w:rPr>
          <w:lang w:val="en-US"/>
        </w:rPr>
        <w:t xml:space="preserve"> (MCS)</w:t>
      </w:r>
      <w:r w:rsidR="00485561" w:rsidRPr="00485561">
        <w:rPr>
          <w:lang w:val="en-US"/>
        </w:rPr>
        <w:t>.  It communicates over a RS485 commun</w:t>
      </w:r>
      <w:r>
        <w:rPr>
          <w:lang w:val="en-US"/>
        </w:rPr>
        <w:t xml:space="preserve">ication bus from the </w:t>
      </w:r>
      <w:proofErr w:type="gramStart"/>
      <w:r>
        <w:rPr>
          <w:lang w:val="en-US"/>
        </w:rPr>
        <w:t>ECU  The</w:t>
      </w:r>
      <w:proofErr w:type="gramEnd"/>
      <w:r w:rsidR="00485561" w:rsidRPr="00485561">
        <w:rPr>
          <w:lang w:val="en-US"/>
        </w:rPr>
        <w:t xml:space="preserve"> motor controllers also control the regenerative brak</w:t>
      </w:r>
      <w:r>
        <w:rPr>
          <w:lang w:val="en-US"/>
        </w:rPr>
        <w:t>ing of the car.  This is set from hardware controlled by our software</w:t>
      </w:r>
      <w:r w:rsidR="00485561" w:rsidRPr="00485561">
        <w:rPr>
          <w:lang w:val="en-US"/>
        </w:rPr>
        <w:t>.  The</w:t>
      </w:r>
      <w:r>
        <w:rPr>
          <w:lang w:val="en-US"/>
        </w:rPr>
        <w:t xml:space="preserve"> controllers are isolated. </w:t>
      </w:r>
      <w:r w:rsidR="008E6C01">
        <w:rPr>
          <w:lang w:val="en-US"/>
        </w:rPr>
        <w:t>Because of that, nothing connecting to them needs isolated from chassis ground.</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984D69">
        <w:tc>
          <w:tcPr>
            <w:tcW w:w="4536" w:type="dxa"/>
            <w:shd w:val="clear" w:color="auto" w:fill="auto"/>
          </w:tcPr>
          <w:p w:rsidR="00C95CE5" w:rsidRDefault="00B075B4" w:rsidP="00C67C8B">
            <w:pPr>
              <w:pStyle w:val="TableContents"/>
              <w:keepNext/>
            </w:pPr>
            <w:r>
              <w:t>Motor</w:t>
            </w:r>
            <w:r w:rsidR="00C95CE5">
              <w:t xml:space="preserve"> controller</w:t>
            </w:r>
            <w:r>
              <w:t xml:space="preserve"> type</w:t>
            </w:r>
            <w:r w:rsidR="00C95CE5">
              <w:t>:</w:t>
            </w:r>
          </w:p>
        </w:tc>
        <w:tc>
          <w:tcPr>
            <w:tcW w:w="4536" w:type="dxa"/>
            <w:shd w:val="clear" w:color="auto" w:fill="auto"/>
          </w:tcPr>
          <w:p w:rsidR="00C95CE5" w:rsidRDefault="00860F42" w:rsidP="00C67C8B">
            <w:pPr>
              <w:pStyle w:val="TableContents"/>
              <w:keepNext/>
            </w:pPr>
            <w:r>
              <w:t xml:space="preserve">RMS PM100DX </w:t>
            </w:r>
            <w:r>
              <w:rPr>
                <w:lang w:val="en-US"/>
              </w:rPr>
              <w:t>brushless A</w:t>
            </w:r>
            <w:r w:rsidRPr="00485561">
              <w:rPr>
                <w:lang w:val="en-US"/>
              </w:rPr>
              <w:t>C</w:t>
            </w:r>
          </w:p>
        </w:tc>
      </w:tr>
      <w:tr w:rsidR="00C95CE5" w:rsidTr="00984D69">
        <w:tc>
          <w:tcPr>
            <w:tcW w:w="4536" w:type="dxa"/>
            <w:shd w:val="clear" w:color="auto" w:fill="auto"/>
          </w:tcPr>
          <w:p w:rsidR="00C95CE5" w:rsidRDefault="00C95CE5" w:rsidP="00C67C8B">
            <w:pPr>
              <w:pStyle w:val="TableContents"/>
              <w:keepNext/>
            </w:pPr>
            <w:r>
              <w:t>Maximum continous power:</w:t>
            </w:r>
          </w:p>
        </w:tc>
        <w:tc>
          <w:tcPr>
            <w:tcW w:w="4536" w:type="dxa"/>
            <w:shd w:val="clear" w:color="auto" w:fill="auto"/>
          </w:tcPr>
          <w:p w:rsidR="00C95CE5" w:rsidRDefault="00860F42" w:rsidP="00C67C8B">
            <w:pPr>
              <w:pStyle w:val="TableContents"/>
              <w:keepNext/>
            </w:pPr>
            <w:r>
              <w:t>108</w:t>
            </w:r>
            <w:r w:rsidR="00C95CE5">
              <w:t>kW</w:t>
            </w:r>
          </w:p>
        </w:tc>
      </w:tr>
      <w:tr w:rsidR="009E206E" w:rsidTr="00984D69">
        <w:tc>
          <w:tcPr>
            <w:tcW w:w="4536" w:type="dxa"/>
            <w:shd w:val="clear" w:color="auto" w:fill="auto"/>
          </w:tcPr>
          <w:p w:rsidR="009E206E" w:rsidRDefault="009E206E" w:rsidP="00C67C8B">
            <w:pPr>
              <w:pStyle w:val="TableContents"/>
              <w:keepNext/>
            </w:pPr>
            <w:r>
              <w:t>Maximum peak power:</w:t>
            </w:r>
          </w:p>
        </w:tc>
        <w:tc>
          <w:tcPr>
            <w:tcW w:w="4536" w:type="dxa"/>
            <w:shd w:val="clear" w:color="auto" w:fill="auto"/>
          </w:tcPr>
          <w:p w:rsidR="009E206E" w:rsidRDefault="008E6C01" w:rsidP="00C67C8B">
            <w:pPr>
              <w:pStyle w:val="TableContents"/>
              <w:keepNext/>
            </w:pPr>
            <w:r>
              <w:t>126kW for 30</w:t>
            </w:r>
            <w:r w:rsidR="009E206E">
              <w:t>s</w:t>
            </w:r>
          </w:p>
        </w:tc>
      </w:tr>
      <w:tr w:rsidR="00C95CE5" w:rsidTr="00984D69">
        <w:tc>
          <w:tcPr>
            <w:tcW w:w="4536" w:type="dxa"/>
            <w:shd w:val="clear" w:color="auto" w:fill="auto"/>
          </w:tcPr>
          <w:p w:rsidR="00C95CE5" w:rsidRDefault="00C95CE5" w:rsidP="00C67C8B">
            <w:pPr>
              <w:pStyle w:val="TableContents"/>
              <w:keepNext/>
            </w:pPr>
            <w:r>
              <w:t>Maximum Input voltage:</w:t>
            </w:r>
          </w:p>
        </w:tc>
        <w:tc>
          <w:tcPr>
            <w:tcW w:w="4536" w:type="dxa"/>
            <w:shd w:val="clear" w:color="auto" w:fill="auto"/>
          </w:tcPr>
          <w:p w:rsidR="00C95CE5" w:rsidRDefault="00860F42" w:rsidP="00C67C8B">
            <w:pPr>
              <w:pStyle w:val="TableContents"/>
              <w:keepNext/>
            </w:pPr>
            <w:r>
              <w:t>360</w:t>
            </w:r>
            <w:r w:rsidR="00C95CE5">
              <w:t>VDC</w:t>
            </w:r>
          </w:p>
        </w:tc>
      </w:tr>
      <w:tr w:rsidR="00C95CE5" w:rsidTr="00984D69">
        <w:tc>
          <w:tcPr>
            <w:tcW w:w="4536" w:type="dxa"/>
            <w:shd w:val="clear" w:color="auto" w:fill="auto"/>
          </w:tcPr>
          <w:p w:rsidR="00C95CE5" w:rsidRDefault="00C95CE5" w:rsidP="00C67C8B">
            <w:pPr>
              <w:pStyle w:val="TableContents"/>
              <w:keepNext/>
            </w:pPr>
            <w:r>
              <w:t>Output voltage:</w:t>
            </w:r>
          </w:p>
        </w:tc>
        <w:tc>
          <w:tcPr>
            <w:tcW w:w="4536" w:type="dxa"/>
            <w:shd w:val="clear" w:color="auto" w:fill="auto"/>
          </w:tcPr>
          <w:p w:rsidR="00C95CE5" w:rsidRDefault="00C95CE5" w:rsidP="00C67C8B">
            <w:pPr>
              <w:pStyle w:val="TableContents"/>
              <w:keepNext/>
            </w:pPr>
            <w:r>
              <w:t>250VAC</w:t>
            </w:r>
          </w:p>
        </w:tc>
      </w:tr>
      <w:tr w:rsidR="00C95CE5" w:rsidTr="00984D69">
        <w:tc>
          <w:tcPr>
            <w:tcW w:w="4536" w:type="dxa"/>
            <w:shd w:val="clear" w:color="auto" w:fill="auto"/>
          </w:tcPr>
          <w:p w:rsidR="00C95CE5" w:rsidRDefault="00C95CE5" w:rsidP="00C67C8B">
            <w:pPr>
              <w:pStyle w:val="TableContents"/>
              <w:keepNext/>
            </w:pPr>
            <w:r>
              <w:t>Maximum contin</w:t>
            </w:r>
            <w:r w:rsidR="009E206E">
              <w:t>u</w:t>
            </w:r>
            <w:r>
              <w:t>ous output current:</w:t>
            </w:r>
          </w:p>
        </w:tc>
        <w:tc>
          <w:tcPr>
            <w:tcW w:w="4536" w:type="dxa"/>
            <w:shd w:val="clear" w:color="auto" w:fill="auto"/>
          </w:tcPr>
          <w:p w:rsidR="00C95CE5" w:rsidRDefault="008E6C01" w:rsidP="00C67C8B">
            <w:pPr>
              <w:pStyle w:val="TableContents"/>
              <w:keepNext/>
            </w:pPr>
            <w:r>
              <w:t>300</w:t>
            </w:r>
            <w:r w:rsidR="00C95CE5">
              <w:t>A</w:t>
            </w:r>
            <w:r>
              <w:t>rms</w:t>
            </w:r>
          </w:p>
        </w:tc>
      </w:tr>
      <w:tr w:rsidR="00C95CE5" w:rsidTr="00984D69">
        <w:tc>
          <w:tcPr>
            <w:tcW w:w="4536" w:type="dxa"/>
            <w:shd w:val="clear" w:color="auto" w:fill="auto"/>
          </w:tcPr>
          <w:p w:rsidR="00C95CE5" w:rsidRDefault="00C95CE5" w:rsidP="00C67C8B">
            <w:pPr>
              <w:pStyle w:val="TableContents"/>
              <w:keepNext/>
            </w:pPr>
            <w:r>
              <w:t>Maximum peak current:</w:t>
            </w:r>
          </w:p>
        </w:tc>
        <w:tc>
          <w:tcPr>
            <w:tcW w:w="4536" w:type="dxa"/>
            <w:shd w:val="clear" w:color="auto" w:fill="auto"/>
          </w:tcPr>
          <w:p w:rsidR="00C95CE5" w:rsidRDefault="008E6C01" w:rsidP="00C67C8B">
            <w:pPr>
              <w:pStyle w:val="TableContents"/>
              <w:keepNext/>
            </w:pPr>
            <w:r>
              <w:t>350</w:t>
            </w:r>
            <w:r w:rsidR="00C95CE5">
              <w:t>A</w:t>
            </w:r>
            <w:r>
              <w:t>rms for 30</w:t>
            </w:r>
            <w:r w:rsidR="00C95CE5">
              <w:t>s</w:t>
            </w:r>
          </w:p>
        </w:tc>
      </w:tr>
      <w:tr w:rsidR="00C95CE5" w:rsidTr="00984D69">
        <w:tc>
          <w:tcPr>
            <w:tcW w:w="4536" w:type="dxa"/>
            <w:shd w:val="clear" w:color="auto" w:fill="auto"/>
          </w:tcPr>
          <w:p w:rsidR="00C95CE5" w:rsidRDefault="00C95CE5" w:rsidP="00C67C8B">
            <w:pPr>
              <w:pStyle w:val="TableContents"/>
              <w:keepNext/>
            </w:pPr>
            <w:r>
              <w:t>Control method:</w:t>
            </w:r>
          </w:p>
        </w:tc>
        <w:tc>
          <w:tcPr>
            <w:tcW w:w="4536" w:type="dxa"/>
            <w:shd w:val="clear" w:color="auto" w:fill="auto"/>
          </w:tcPr>
          <w:p w:rsidR="00C95CE5" w:rsidRDefault="008E6C01" w:rsidP="00C67C8B">
            <w:pPr>
              <w:pStyle w:val="TableContents"/>
              <w:keepNext/>
            </w:pPr>
            <w:r>
              <w:t>analog signal</w:t>
            </w:r>
          </w:p>
        </w:tc>
      </w:tr>
      <w:tr w:rsidR="00C95CE5" w:rsidTr="00984D69">
        <w:tc>
          <w:tcPr>
            <w:tcW w:w="4536" w:type="dxa"/>
            <w:shd w:val="clear" w:color="auto" w:fill="auto"/>
          </w:tcPr>
          <w:p w:rsidR="00C95CE5" w:rsidRDefault="00C95CE5" w:rsidP="00C67C8B">
            <w:pPr>
              <w:pStyle w:val="TableContents"/>
              <w:keepNext/>
            </w:pPr>
            <w:r>
              <w:t>Cooling method:</w:t>
            </w:r>
          </w:p>
        </w:tc>
        <w:tc>
          <w:tcPr>
            <w:tcW w:w="4536" w:type="dxa"/>
            <w:shd w:val="clear" w:color="auto" w:fill="auto"/>
          </w:tcPr>
          <w:p w:rsidR="00C95CE5" w:rsidRDefault="00C95CE5" w:rsidP="00C67C8B">
            <w:pPr>
              <w:pStyle w:val="TableContents"/>
              <w:keepNext/>
            </w:pPr>
            <w:r>
              <w:t>water</w:t>
            </w:r>
          </w:p>
        </w:tc>
      </w:tr>
      <w:tr w:rsidR="00C95CE5" w:rsidTr="00984D69">
        <w:tc>
          <w:tcPr>
            <w:tcW w:w="4536" w:type="dxa"/>
            <w:shd w:val="clear" w:color="auto" w:fill="auto"/>
          </w:tcPr>
          <w:p w:rsidR="00C95CE5" w:rsidRDefault="00C95CE5" w:rsidP="00C67C8B">
            <w:pPr>
              <w:pStyle w:val="TableContents"/>
              <w:keepNext/>
            </w:pPr>
            <w:r>
              <w:t>Auxiliary supply voltage:</w:t>
            </w:r>
          </w:p>
        </w:tc>
        <w:tc>
          <w:tcPr>
            <w:tcW w:w="4536" w:type="dxa"/>
            <w:shd w:val="clear" w:color="auto" w:fill="auto"/>
          </w:tcPr>
          <w:p w:rsidR="00C95CE5" w:rsidRDefault="008E6C01" w:rsidP="00C67C8B">
            <w:pPr>
              <w:pStyle w:val="TableContents"/>
              <w:keepNext/>
            </w:pPr>
            <w:r>
              <w:t>12</w:t>
            </w:r>
            <w:r w:rsidR="00C95CE5">
              <w:t>V</w:t>
            </w:r>
            <w:r w:rsidR="009E206E">
              <w:t>DC</w:t>
            </w:r>
          </w:p>
        </w:tc>
      </w:tr>
    </w:tbl>
    <w:p w:rsidR="00C95CE5" w:rsidRPr="00B075B4" w:rsidRDefault="00C95CE5">
      <w:pPr>
        <w:pStyle w:val="Table"/>
        <w:rPr>
          <w:lang w:val="en-US"/>
        </w:rPr>
      </w:pPr>
      <w:bookmarkStart w:id="222" w:name="_Toc399226752"/>
      <w:proofErr w:type="gramStart"/>
      <w:r w:rsidRPr="00B075B4">
        <w:rPr>
          <w:lang w:val="en-US"/>
        </w:rPr>
        <w:t xml:space="preserve">Table </w:t>
      </w:r>
      <w:r w:rsidR="008A79C5">
        <w:rPr>
          <w:lang w:val="en-US"/>
        </w:rPr>
        <w:fldChar w:fldCharType="begin"/>
      </w:r>
      <w:r w:rsidR="00AD5018">
        <w:rPr>
          <w:lang w:val="en-US"/>
        </w:rPr>
        <w:instrText xml:space="preserve"> STYLEREF 1 \s </w:instrText>
      </w:r>
      <w:r w:rsidR="008A79C5">
        <w:rPr>
          <w:lang w:val="en-US"/>
        </w:rPr>
        <w:fldChar w:fldCharType="separate"/>
      </w:r>
      <w:r w:rsidR="0060186C">
        <w:rPr>
          <w:noProof/>
          <w:lang w:val="en-US"/>
        </w:rPr>
        <w:t>5</w:t>
      </w:r>
      <w:r w:rsidR="008A79C5">
        <w:rPr>
          <w:lang w:val="en-US"/>
        </w:rPr>
        <w:fldChar w:fldCharType="end"/>
      </w:r>
      <w:r w:rsidR="00AD5018">
        <w:rPr>
          <w:lang w:val="en-US"/>
        </w:rPr>
        <w:t>.</w:t>
      </w:r>
      <w:proofErr w:type="gramEnd"/>
      <w:r w:rsidR="008A79C5">
        <w:rPr>
          <w:lang w:val="en-US"/>
        </w:rPr>
        <w:fldChar w:fldCharType="begin"/>
      </w:r>
      <w:r w:rsidR="00AD5018">
        <w:rPr>
          <w:lang w:val="en-US"/>
        </w:rPr>
        <w:instrText xml:space="preserve"> SEQ Table \* ARABIC \s 1 </w:instrText>
      </w:r>
      <w:r w:rsidR="008A79C5">
        <w:rPr>
          <w:lang w:val="en-US"/>
        </w:rPr>
        <w:fldChar w:fldCharType="separate"/>
      </w:r>
      <w:r w:rsidR="0060186C">
        <w:rPr>
          <w:noProof/>
          <w:lang w:val="en-US"/>
        </w:rPr>
        <w:t>1</w:t>
      </w:r>
      <w:r w:rsidR="008A79C5">
        <w:rPr>
          <w:lang w:val="en-US"/>
        </w:rPr>
        <w:fldChar w:fldCharType="end"/>
      </w:r>
      <w:r w:rsidRPr="00B075B4">
        <w:rPr>
          <w:lang w:val="en-US"/>
        </w:rPr>
        <w:t xml:space="preserve"> General motor controller data</w:t>
      </w:r>
      <w:bookmarkEnd w:id="222"/>
    </w:p>
    <w:p w:rsidR="00C95CE5" w:rsidRDefault="00C95CE5">
      <w:pPr>
        <w:rPr>
          <w:lang w:val="en-US"/>
        </w:rPr>
      </w:pPr>
    </w:p>
    <w:p w:rsidR="00C95CE5" w:rsidRDefault="00C95CE5">
      <w:pPr>
        <w:pStyle w:val="Heading3"/>
        <w:rPr>
          <w:lang w:val="en-US"/>
        </w:rPr>
      </w:pPr>
      <w:bookmarkStart w:id="223" w:name="_Toc399226706"/>
      <w:r>
        <w:rPr>
          <w:lang w:val="en-US"/>
        </w:rPr>
        <w:t>Wiring,</w:t>
      </w:r>
      <w:r w:rsidR="0016755F">
        <w:rPr>
          <w:lang w:val="en-US"/>
        </w:rPr>
        <w:t xml:space="preserve"> </w:t>
      </w:r>
      <w:r>
        <w:rPr>
          <w:lang w:val="en-US"/>
        </w:rPr>
        <w:t>cables,</w:t>
      </w:r>
      <w:r w:rsidR="0016755F">
        <w:rPr>
          <w:lang w:val="en-US"/>
        </w:rPr>
        <w:t xml:space="preserve"> </w:t>
      </w:r>
      <w:r>
        <w:rPr>
          <w:lang w:val="en-US"/>
        </w:rPr>
        <w:t>current</w:t>
      </w:r>
      <w:r w:rsidR="0016755F">
        <w:rPr>
          <w:lang w:val="en-US"/>
        </w:rPr>
        <w:t xml:space="preserve"> </w:t>
      </w:r>
      <w:r>
        <w:rPr>
          <w:lang w:val="en-US"/>
        </w:rPr>
        <w:t>calculations,</w:t>
      </w:r>
      <w:r w:rsidR="0016755F">
        <w:rPr>
          <w:lang w:val="en-US"/>
        </w:rPr>
        <w:t xml:space="preserve"> </w:t>
      </w:r>
      <w:r>
        <w:rPr>
          <w:lang w:val="en-US"/>
        </w:rPr>
        <w:t>connectors</w:t>
      </w:r>
      <w:bookmarkEnd w:id="223"/>
    </w:p>
    <w:p w:rsidR="00C95CE5" w:rsidRDefault="0016755F">
      <w:pPr>
        <w:rPr>
          <w:lang w:val="en-US"/>
        </w:rPr>
      </w:pPr>
      <w:r w:rsidRPr="00485561">
        <w:rPr>
          <w:lang w:val="en-US"/>
        </w:rPr>
        <w:t>All connections to the accumulator, the motors, and the en</w:t>
      </w:r>
      <w:r>
        <w:rPr>
          <w:lang w:val="en-US"/>
        </w:rPr>
        <w:t xml:space="preserve">ergy meter are all </w:t>
      </w:r>
      <w:proofErr w:type="spellStart"/>
      <w:r>
        <w:rPr>
          <w:lang w:val="en-US"/>
        </w:rPr>
        <w:t>Exrad</w:t>
      </w:r>
      <w:proofErr w:type="spellEnd"/>
      <w:r>
        <w:rPr>
          <w:lang w:val="en-US"/>
        </w:rPr>
        <w:t xml:space="preserve"> XLE 2 cable. The motor controller will do all of our shield grounding for us </w:t>
      </w:r>
      <w:proofErr w:type="gramStart"/>
      <w:r>
        <w:rPr>
          <w:lang w:val="en-US"/>
        </w:rPr>
        <w:t>on  the</w:t>
      </w:r>
      <w:proofErr w:type="gramEnd"/>
      <w:r>
        <w:rPr>
          <w:lang w:val="en-US"/>
        </w:rPr>
        <w:t xml:space="preserve"> High power cable. </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984D69">
        <w:tc>
          <w:tcPr>
            <w:tcW w:w="4536" w:type="dxa"/>
            <w:shd w:val="clear" w:color="auto" w:fill="auto"/>
          </w:tcPr>
          <w:p w:rsidR="00C95CE5" w:rsidRDefault="000356F0" w:rsidP="00C67C8B">
            <w:pPr>
              <w:pStyle w:val="TableContents"/>
              <w:keepNext/>
            </w:pPr>
            <w:r>
              <w:lastRenderedPageBreak/>
              <w:t>Wire type:</w:t>
            </w:r>
          </w:p>
        </w:tc>
        <w:tc>
          <w:tcPr>
            <w:tcW w:w="4536" w:type="dxa"/>
            <w:shd w:val="clear" w:color="auto" w:fill="auto"/>
          </w:tcPr>
          <w:p w:rsidR="00C95CE5" w:rsidRDefault="00A135B8">
            <w:pPr>
              <w:pStyle w:val="TableContents"/>
            </w:pPr>
            <w:r>
              <w:rPr>
                <w:lang w:val="en-US"/>
              </w:rPr>
              <w:t xml:space="preserve">Champlain </w:t>
            </w:r>
            <w:proofErr w:type="spellStart"/>
            <w:r>
              <w:rPr>
                <w:lang w:val="en-US"/>
              </w:rPr>
              <w:t>Exrad</w:t>
            </w:r>
            <w:proofErr w:type="spellEnd"/>
            <w:r>
              <w:rPr>
                <w:lang w:val="en-US"/>
              </w:rPr>
              <w:t xml:space="preserve"> xlx2x</w:t>
            </w:r>
          </w:p>
        </w:tc>
      </w:tr>
      <w:tr w:rsidR="00C95CE5" w:rsidTr="00984D69">
        <w:tc>
          <w:tcPr>
            <w:tcW w:w="4536" w:type="dxa"/>
            <w:shd w:val="clear" w:color="auto" w:fill="auto"/>
          </w:tcPr>
          <w:p w:rsidR="00C95CE5" w:rsidRDefault="000356F0" w:rsidP="00C67C8B">
            <w:pPr>
              <w:pStyle w:val="TableContents"/>
              <w:keepNext/>
            </w:pPr>
            <w:r>
              <w:t xml:space="preserve">Current </w:t>
            </w:r>
            <w:r w:rsidR="00C95CE5">
              <w:t>rating:</w:t>
            </w:r>
          </w:p>
        </w:tc>
        <w:tc>
          <w:tcPr>
            <w:tcW w:w="4536" w:type="dxa"/>
            <w:shd w:val="clear" w:color="auto" w:fill="auto"/>
          </w:tcPr>
          <w:p w:rsidR="00C95CE5" w:rsidRDefault="009F3ABF">
            <w:pPr>
              <w:pStyle w:val="TableContents"/>
            </w:pPr>
            <w:r>
              <w:t>255</w:t>
            </w:r>
            <w:r w:rsidR="00C95CE5">
              <w:t>A</w:t>
            </w:r>
          </w:p>
        </w:tc>
      </w:tr>
      <w:tr w:rsidR="00C95CE5" w:rsidTr="00984D69">
        <w:tc>
          <w:tcPr>
            <w:tcW w:w="4536" w:type="dxa"/>
            <w:shd w:val="clear" w:color="auto" w:fill="auto"/>
          </w:tcPr>
          <w:p w:rsidR="00C95CE5" w:rsidRDefault="00C95CE5" w:rsidP="00C67C8B">
            <w:pPr>
              <w:pStyle w:val="TableContents"/>
              <w:keepNext/>
            </w:pPr>
            <w:r>
              <w:t>Maximum operating voltage:</w:t>
            </w:r>
          </w:p>
        </w:tc>
        <w:tc>
          <w:tcPr>
            <w:tcW w:w="4536" w:type="dxa"/>
            <w:shd w:val="clear" w:color="auto" w:fill="auto"/>
          </w:tcPr>
          <w:p w:rsidR="00C95CE5" w:rsidRDefault="009F3ABF">
            <w:pPr>
              <w:pStyle w:val="TableContents"/>
            </w:pPr>
            <w:r>
              <w:t>10</w:t>
            </w:r>
            <w:r w:rsidR="00C95CE5">
              <w:t>00V</w:t>
            </w:r>
          </w:p>
        </w:tc>
      </w:tr>
      <w:tr w:rsidR="00C95CE5" w:rsidTr="00984D69">
        <w:tc>
          <w:tcPr>
            <w:tcW w:w="4536" w:type="dxa"/>
            <w:shd w:val="clear" w:color="auto" w:fill="auto"/>
          </w:tcPr>
          <w:p w:rsidR="00C95CE5" w:rsidRDefault="00C95CE5" w:rsidP="00C67C8B">
            <w:pPr>
              <w:pStyle w:val="TableContents"/>
              <w:keepNext/>
            </w:pPr>
            <w:r>
              <w:t>Temperature rating:</w:t>
            </w:r>
          </w:p>
        </w:tc>
        <w:tc>
          <w:tcPr>
            <w:tcW w:w="4536" w:type="dxa"/>
            <w:shd w:val="clear" w:color="auto" w:fill="auto"/>
          </w:tcPr>
          <w:p w:rsidR="00C95CE5" w:rsidRDefault="009F3ABF">
            <w:pPr>
              <w:pStyle w:val="TableContents"/>
              <w:rPr>
                <w:rFonts w:eastAsia="Arial"/>
                <w:sz w:val="24"/>
                <w:szCs w:val="24"/>
              </w:rPr>
            </w:pPr>
            <w:r>
              <w:t>240</w:t>
            </w:r>
            <w:r w:rsidR="00C95CE5">
              <w:t xml:space="preserve"> </w:t>
            </w:r>
            <w:r w:rsidR="00C95CE5">
              <w:rPr>
                <w:rFonts w:eastAsia="Arial"/>
                <w:sz w:val="24"/>
                <w:szCs w:val="24"/>
              </w:rPr>
              <w:t>°C</w:t>
            </w:r>
          </w:p>
        </w:tc>
      </w:tr>
    </w:tbl>
    <w:p w:rsidR="00C67C8B" w:rsidRPr="00B075B4" w:rsidRDefault="00C67C8B" w:rsidP="00C67C8B">
      <w:pPr>
        <w:pStyle w:val="Table"/>
        <w:rPr>
          <w:lang w:val="en-US"/>
        </w:rPr>
      </w:pPr>
      <w:bookmarkStart w:id="224" w:name="_Toc399226753"/>
      <w:proofErr w:type="gramStart"/>
      <w:r w:rsidRPr="00B075B4">
        <w:rPr>
          <w:lang w:val="en-US"/>
        </w:rPr>
        <w:t xml:space="preserve">Table </w:t>
      </w:r>
      <w:r w:rsidR="008A79C5">
        <w:rPr>
          <w:lang w:val="en-US"/>
        </w:rPr>
        <w:fldChar w:fldCharType="begin"/>
      </w:r>
      <w:r>
        <w:rPr>
          <w:lang w:val="en-US"/>
        </w:rPr>
        <w:instrText xml:space="preserve"> STYLEREF 1 \s </w:instrText>
      </w:r>
      <w:r w:rsidR="008A79C5">
        <w:rPr>
          <w:lang w:val="en-US"/>
        </w:rPr>
        <w:fldChar w:fldCharType="separate"/>
      </w:r>
      <w:r w:rsidR="0060186C">
        <w:rPr>
          <w:noProof/>
          <w:lang w:val="en-US"/>
        </w:rPr>
        <w:t>5</w:t>
      </w:r>
      <w:r w:rsidR="008A79C5">
        <w:rPr>
          <w:lang w:val="en-US"/>
        </w:rPr>
        <w:fldChar w:fldCharType="end"/>
      </w:r>
      <w:r>
        <w:rPr>
          <w:lang w:val="en-US"/>
        </w:rPr>
        <w:t>.</w:t>
      </w:r>
      <w:proofErr w:type="gramEnd"/>
      <w:r w:rsidR="008A79C5">
        <w:rPr>
          <w:lang w:val="en-US"/>
        </w:rPr>
        <w:fldChar w:fldCharType="begin"/>
      </w:r>
      <w:r>
        <w:rPr>
          <w:lang w:val="en-US"/>
        </w:rPr>
        <w:instrText xml:space="preserve"> SEQ Table \* ARABIC \s 1 </w:instrText>
      </w:r>
      <w:r w:rsidR="008A79C5">
        <w:rPr>
          <w:lang w:val="en-US"/>
        </w:rPr>
        <w:fldChar w:fldCharType="separate"/>
      </w:r>
      <w:r w:rsidR="0060186C">
        <w:rPr>
          <w:noProof/>
          <w:lang w:val="en-US"/>
        </w:rPr>
        <w:t>2</w:t>
      </w:r>
      <w:r w:rsidR="008A79C5">
        <w:rPr>
          <w:lang w:val="en-US"/>
        </w:rPr>
        <w:fldChar w:fldCharType="end"/>
      </w:r>
      <w:r w:rsidR="0016755F">
        <w:rPr>
          <w:lang w:val="en-US"/>
        </w:rPr>
        <w:t xml:space="preserve"> </w:t>
      </w:r>
      <w:r w:rsidRPr="002F736A">
        <w:rPr>
          <w:lang w:val="en-US"/>
        </w:rPr>
        <w:t>Wire data</w:t>
      </w:r>
      <w:bookmarkEnd w:id="224"/>
    </w:p>
    <w:p w:rsidR="00C67C8B" w:rsidRDefault="00C67C8B" w:rsidP="00C67C8B">
      <w:pPr>
        <w:pStyle w:val="Heading3"/>
        <w:tabs>
          <w:tab w:val="clear" w:pos="0"/>
        </w:tabs>
        <w:ind w:left="0" w:firstLine="0"/>
        <w:rPr>
          <w:lang w:val="en-US"/>
        </w:rPr>
      </w:pPr>
    </w:p>
    <w:p w:rsidR="00C95CE5" w:rsidRDefault="00C95CE5">
      <w:pPr>
        <w:pStyle w:val="Heading3"/>
        <w:rPr>
          <w:lang w:val="en-US"/>
        </w:rPr>
      </w:pPr>
      <w:bookmarkStart w:id="225" w:name="_Toc399226707"/>
      <w:r>
        <w:rPr>
          <w:lang w:val="en-US"/>
        </w:rPr>
        <w:t>Position</w:t>
      </w:r>
      <w:r w:rsidR="00541663">
        <w:rPr>
          <w:lang w:val="en-US"/>
        </w:rPr>
        <w:t xml:space="preserve"> </w:t>
      </w:r>
      <w:r>
        <w:rPr>
          <w:lang w:val="en-US"/>
        </w:rPr>
        <w:t>in</w:t>
      </w:r>
      <w:r w:rsidR="00541663">
        <w:rPr>
          <w:lang w:val="en-US"/>
        </w:rPr>
        <w:t xml:space="preserve"> </w:t>
      </w:r>
      <w:r>
        <w:rPr>
          <w:lang w:val="en-US"/>
        </w:rPr>
        <w:t>car</w:t>
      </w:r>
      <w:bookmarkEnd w:id="225"/>
    </w:p>
    <w:p w:rsidR="008E404F" w:rsidRDefault="00A66E78">
      <w:pPr>
        <w:pStyle w:val="Heading2"/>
        <w:rPr>
          <w:lang w:val="en-US"/>
        </w:rPr>
      </w:pPr>
      <w:bookmarkStart w:id="226" w:name="_Toc399226708"/>
      <w:r>
        <w:rPr>
          <w:rFonts w:eastAsia="Arial"/>
          <w:noProof/>
          <w:lang w:val="en-US" w:eastAsia="en-US"/>
        </w:rPr>
        <mc:AlternateContent>
          <mc:Choice Requires="wps">
            <w:drawing>
              <wp:anchor distT="0" distB="0" distL="114300" distR="114300" simplePos="0" relativeHeight="251671552" behindDoc="0" locked="0" layoutInCell="1" allowOverlap="1">
                <wp:simplePos x="0" y="0"/>
                <wp:positionH relativeFrom="column">
                  <wp:posOffset>909320</wp:posOffset>
                </wp:positionH>
                <wp:positionV relativeFrom="paragraph">
                  <wp:posOffset>1711325</wp:posOffset>
                </wp:positionV>
                <wp:extent cx="2512060" cy="1710055"/>
                <wp:effectExtent l="0" t="0" r="21590" b="23495"/>
                <wp:wrapNone/>
                <wp:docPr id="47"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12060" cy="17100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 o:spid="_x0000_s1026" style="position:absolute;margin-left:71.6pt;margin-top:134.75pt;width:197.8pt;height:134.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" filled="f" strokecolor="red" strokeweight="2pt">
                <v:path arrowok="t"/>
              </v:oval>
            </w:pict>
          </mc:Fallback>
        </mc:AlternateContent>
      </w:r>
      <w:r>
        <w:rPr>
          <w:noProof/>
          <w:lang w:val="en-US" w:eastAsia="en-US"/>
        </w:rPr>
        <w:drawing>
          <wp:inline distT="0" distB="0" distL="0" distR="0">
            <wp:extent cx="3605530" cy="4615180"/>
            <wp:effectExtent l="0" t="0" r="0" b="0"/>
            <wp:docPr id="29" name="Picture 9" descr="Car Back (TSAL, MC, ECU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 Back (TSAL, MC, ECU Box)"/>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5530" cy="4615180"/>
                    </a:xfrm>
                    <a:prstGeom prst="rect">
                      <a:avLst/>
                    </a:prstGeom>
                    <a:noFill/>
                    <a:ln>
                      <a:noFill/>
                    </a:ln>
                  </pic:spPr>
                </pic:pic>
              </a:graphicData>
            </a:graphic>
          </wp:inline>
        </w:drawing>
      </w:r>
    </w:p>
    <w:p w:rsidR="00C95CE5" w:rsidRDefault="00C95CE5">
      <w:pPr>
        <w:pStyle w:val="Heading2"/>
        <w:rPr>
          <w:lang w:val="en-US"/>
        </w:rPr>
      </w:pPr>
      <w:r>
        <w:rPr>
          <w:lang w:val="en-US"/>
        </w:rPr>
        <w:t>Motor</w:t>
      </w:r>
      <w:r w:rsidR="00066F1E">
        <w:rPr>
          <w:lang w:val="en-US"/>
        </w:rPr>
        <w:t xml:space="preserve"> </w:t>
      </w:r>
      <w:r>
        <w:rPr>
          <w:lang w:val="en-US"/>
        </w:rPr>
        <w:t>controller</w:t>
      </w:r>
      <w:r w:rsidR="00066F1E">
        <w:rPr>
          <w:lang w:val="en-US"/>
        </w:rPr>
        <w:t xml:space="preserve"> </w:t>
      </w:r>
      <w:r>
        <w:rPr>
          <w:lang w:val="en-US"/>
        </w:rPr>
        <w:t>2</w:t>
      </w:r>
      <w:bookmarkEnd w:id="226"/>
    </w:p>
    <w:p w:rsidR="00C95CE5" w:rsidRDefault="00C95CE5">
      <w:pPr>
        <w:rPr>
          <w:rFonts w:eastAsia="Arial"/>
          <w:lang w:val="en-US"/>
        </w:rPr>
      </w:pPr>
      <w:r>
        <w:rPr>
          <w:rFonts w:eastAsia="Arial"/>
          <w:lang w:val="en-US"/>
        </w:rPr>
        <w:t>…</w:t>
      </w:r>
    </w:p>
    <w:p w:rsidR="00C95CE5" w:rsidRDefault="00485561">
      <w:pPr>
        <w:rPr>
          <w:lang w:val="en-US"/>
        </w:rPr>
      </w:pPr>
      <w:r>
        <w:rPr>
          <w:lang w:val="en-US"/>
        </w:rPr>
        <w:lastRenderedPageBreak/>
        <w:t>N/A</w:t>
      </w:r>
    </w:p>
    <w:p w:rsidR="00C95CE5" w:rsidRDefault="00C95CE5">
      <w:pPr>
        <w:rPr>
          <w:lang w:val="en-US"/>
        </w:rPr>
        <w:sectPr w:rsidR="00C95CE5" w:rsidSect="00567DF0">
          <w:headerReference w:type="even" r:id="rId89"/>
          <w:headerReference w:type="default" r:id="rId90"/>
          <w:footerReference w:type="even" r:id="rId91"/>
          <w:footerReference w:type="default" r:id="rId92"/>
          <w:headerReference w:type="first" r:id="rId93"/>
          <w:footerReference w:type="first" r:id="rId94"/>
          <w:type w:val="continuous"/>
          <w:pgSz w:w="12240" w:h="15840" w:code="1"/>
          <w:pgMar w:top="1296" w:right="1296" w:bottom="1008" w:left="1296" w:header="708" w:footer="708" w:gutter="0"/>
          <w:cols w:space="720"/>
          <w:docGrid w:linePitch="360"/>
        </w:sectPr>
      </w:pPr>
      <w:r>
        <w:rPr>
          <w:lang w:val="en-US"/>
        </w:rPr>
        <w:t>.</w:t>
      </w:r>
    </w:p>
    <w:p w:rsidR="00C95CE5" w:rsidRDefault="00063C93">
      <w:pPr>
        <w:pStyle w:val="Heading1"/>
        <w:rPr>
          <w:rFonts w:eastAsia="Arial" w:cs="Arial"/>
          <w:lang w:val="en-US"/>
        </w:rPr>
      </w:pPr>
      <w:r>
        <w:rPr>
          <w:lang w:val="en-US"/>
        </w:rPr>
        <w:lastRenderedPageBreak/>
        <w:br w:type="page"/>
      </w:r>
      <w:bookmarkStart w:id="227" w:name="_Toc399226709"/>
      <w:r w:rsidR="00C95CE5">
        <w:rPr>
          <w:lang w:val="en-US"/>
        </w:rPr>
        <w:lastRenderedPageBreak/>
        <w:t>Motors</w:t>
      </w:r>
      <w:bookmarkEnd w:id="227"/>
    </w:p>
    <w:p w:rsidR="00C95CE5" w:rsidRDefault="00C95CE5">
      <w:pPr>
        <w:pStyle w:val="Heading2"/>
        <w:rPr>
          <w:lang w:val="en-US"/>
        </w:rPr>
      </w:pPr>
      <w:bookmarkStart w:id="228" w:name="_Toc399226710"/>
      <w:r>
        <w:rPr>
          <w:lang w:val="en-US"/>
        </w:rPr>
        <w:t>Motor</w:t>
      </w:r>
      <w:r w:rsidR="00066F1E">
        <w:rPr>
          <w:lang w:val="en-US"/>
        </w:rPr>
        <w:t xml:space="preserve"> </w:t>
      </w:r>
      <w:r>
        <w:rPr>
          <w:lang w:val="en-US"/>
        </w:rPr>
        <w:t>1</w:t>
      </w:r>
      <w:bookmarkEnd w:id="228"/>
    </w:p>
    <w:p w:rsidR="00C95CE5" w:rsidRDefault="00C95CE5">
      <w:pPr>
        <w:pStyle w:val="Heading3"/>
        <w:rPr>
          <w:lang w:val="en-US"/>
        </w:rPr>
      </w:pPr>
      <w:bookmarkStart w:id="229" w:name="_Toc399226711"/>
      <w:r>
        <w:rPr>
          <w:lang w:val="en-US"/>
        </w:rPr>
        <w:t>Description,</w:t>
      </w:r>
      <w:r w:rsidR="00066F1E">
        <w:rPr>
          <w:lang w:val="en-US"/>
        </w:rPr>
        <w:t xml:space="preserve"> </w:t>
      </w:r>
      <w:r>
        <w:rPr>
          <w:lang w:val="en-US"/>
        </w:rPr>
        <w:t>type,</w:t>
      </w:r>
      <w:r w:rsidR="00066F1E">
        <w:rPr>
          <w:lang w:val="en-US"/>
        </w:rPr>
        <w:t xml:space="preserve"> </w:t>
      </w:r>
      <w:r>
        <w:rPr>
          <w:lang w:val="en-US"/>
        </w:rPr>
        <w:t>operating</w:t>
      </w:r>
      <w:r w:rsidR="00066F1E">
        <w:rPr>
          <w:lang w:val="en-US"/>
        </w:rPr>
        <w:t xml:space="preserve"> </w:t>
      </w:r>
      <w:r>
        <w:rPr>
          <w:lang w:val="en-US"/>
        </w:rPr>
        <w:t>parameters</w:t>
      </w:r>
      <w:bookmarkEnd w:id="229"/>
    </w:p>
    <w:p w:rsidR="00C95CE5" w:rsidRDefault="00C95CE5">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D65363">
        <w:tc>
          <w:tcPr>
            <w:tcW w:w="4536" w:type="dxa"/>
            <w:shd w:val="clear" w:color="auto" w:fill="auto"/>
          </w:tcPr>
          <w:p w:rsidR="00C95CE5" w:rsidRDefault="000356F0">
            <w:pPr>
              <w:pStyle w:val="TableContents"/>
            </w:pPr>
            <w:r>
              <w:t>Motor Manufacturer and Type</w:t>
            </w:r>
            <w:r w:rsidR="00C95CE5">
              <w:t>:</w:t>
            </w:r>
          </w:p>
        </w:tc>
        <w:tc>
          <w:tcPr>
            <w:tcW w:w="4536" w:type="dxa"/>
            <w:shd w:val="clear" w:color="auto" w:fill="auto"/>
          </w:tcPr>
          <w:p w:rsidR="00C95CE5" w:rsidRDefault="00126EE2">
            <w:pPr>
              <w:pStyle w:val="TableContents"/>
            </w:pPr>
            <w:r>
              <w:t>Enstroj EMRAX228 HV</w:t>
            </w:r>
          </w:p>
        </w:tc>
      </w:tr>
      <w:tr w:rsidR="000356F0" w:rsidTr="00D65363">
        <w:tc>
          <w:tcPr>
            <w:tcW w:w="4536" w:type="dxa"/>
            <w:shd w:val="clear" w:color="auto" w:fill="auto"/>
          </w:tcPr>
          <w:p w:rsidR="000356F0" w:rsidRDefault="000356F0">
            <w:pPr>
              <w:pStyle w:val="TableContents"/>
            </w:pPr>
            <w:r>
              <w:t>Motor principle</w:t>
            </w:r>
          </w:p>
        </w:tc>
        <w:tc>
          <w:tcPr>
            <w:tcW w:w="4536" w:type="dxa"/>
            <w:shd w:val="clear" w:color="auto" w:fill="auto"/>
          </w:tcPr>
          <w:p w:rsidR="000356F0" w:rsidRDefault="00A06B24">
            <w:pPr>
              <w:pStyle w:val="TableContents"/>
            </w:pPr>
            <w:r>
              <w:t>Brushless Synchronus Three Phase</w:t>
            </w:r>
            <w:r w:rsidRPr="00A06B24">
              <w:t xml:space="preserve"> AC</w:t>
            </w:r>
          </w:p>
        </w:tc>
      </w:tr>
      <w:tr w:rsidR="00C95CE5" w:rsidTr="00D65363">
        <w:tc>
          <w:tcPr>
            <w:tcW w:w="4536" w:type="dxa"/>
            <w:shd w:val="clear" w:color="auto" w:fill="auto"/>
          </w:tcPr>
          <w:p w:rsidR="00C95CE5" w:rsidRDefault="00C95CE5">
            <w:pPr>
              <w:pStyle w:val="TableContents"/>
            </w:pPr>
            <w:r>
              <w:t>Maximum contin</w:t>
            </w:r>
            <w:r w:rsidR="000356F0">
              <w:t>u</w:t>
            </w:r>
            <w:r>
              <w:t>ous power:</w:t>
            </w:r>
          </w:p>
        </w:tc>
        <w:tc>
          <w:tcPr>
            <w:tcW w:w="4536" w:type="dxa"/>
            <w:shd w:val="clear" w:color="auto" w:fill="auto"/>
          </w:tcPr>
          <w:p w:rsidR="00C95CE5" w:rsidRDefault="00143161">
            <w:pPr>
              <w:pStyle w:val="TableContents"/>
            </w:pPr>
            <w:r>
              <w:t>45</w:t>
            </w:r>
            <w:r w:rsidR="00C95CE5">
              <w:t>kW</w:t>
            </w:r>
          </w:p>
        </w:tc>
      </w:tr>
      <w:tr w:rsidR="00C95CE5" w:rsidTr="00D65363">
        <w:tc>
          <w:tcPr>
            <w:tcW w:w="4536" w:type="dxa"/>
            <w:shd w:val="clear" w:color="auto" w:fill="auto"/>
          </w:tcPr>
          <w:p w:rsidR="00C95CE5" w:rsidRDefault="00C95CE5">
            <w:pPr>
              <w:pStyle w:val="TableContents"/>
            </w:pPr>
            <w:r>
              <w:t>Peak power:</w:t>
            </w:r>
          </w:p>
        </w:tc>
        <w:tc>
          <w:tcPr>
            <w:tcW w:w="4536" w:type="dxa"/>
            <w:shd w:val="clear" w:color="auto" w:fill="auto"/>
          </w:tcPr>
          <w:p w:rsidR="00C95CE5" w:rsidRDefault="00143161">
            <w:pPr>
              <w:pStyle w:val="TableContents"/>
            </w:pPr>
            <w:r>
              <w:t>100</w:t>
            </w:r>
            <w:r w:rsidR="00C95CE5">
              <w:t>kW</w:t>
            </w:r>
            <w:r>
              <w:t xml:space="preserve"> for 3</w:t>
            </w:r>
            <w:r w:rsidR="000356F0">
              <w:t>s</w:t>
            </w:r>
          </w:p>
        </w:tc>
      </w:tr>
      <w:tr w:rsidR="00C95CE5" w:rsidTr="00D65363">
        <w:tc>
          <w:tcPr>
            <w:tcW w:w="4536" w:type="dxa"/>
            <w:shd w:val="clear" w:color="auto" w:fill="auto"/>
          </w:tcPr>
          <w:p w:rsidR="00C95CE5" w:rsidRDefault="00C95CE5">
            <w:pPr>
              <w:pStyle w:val="TableContents"/>
            </w:pPr>
            <w:r>
              <w:t>Input voltage:</w:t>
            </w:r>
          </w:p>
        </w:tc>
        <w:tc>
          <w:tcPr>
            <w:tcW w:w="4536" w:type="dxa"/>
            <w:shd w:val="clear" w:color="auto" w:fill="auto"/>
          </w:tcPr>
          <w:p w:rsidR="00C95CE5" w:rsidRDefault="00143161">
            <w:pPr>
              <w:pStyle w:val="TableContents"/>
            </w:pPr>
            <w:r>
              <w:t>50-600Vdc</w:t>
            </w:r>
          </w:p>
        </w:tc>
      </w:tr>
      <w:tr w:rsidR="00C95CE5" w:rsidTr="00D65363">
        <w:tc>
          <w:tcPr>
            <w:tcW w:w="4536" w:type="dxa"/>
            <w:shd w:val="clear" w:color="auto" w:fill="auto"/>
          </w:tcPr>
          <w:p w:rsidR="00C95CE5" w:rsidRDefault="00C95CE5">
            <w:pPr>
              <w:pStyle w:val="TableContents"/>
            </w:pPr>
            <w:r>
              <w:t>Nominal current:</w:t>
            </w:r>
          </w:p>
        </w:tc>
        <w:tc>
          <w:tcPr>
            <w:tcW w:w="4536" w:type="dxa"/>
            <w:shd w:val="clear" w:color="auto" w:fill="auto"/>
          </w:tcPr>
          <w:p w:rsidR="00C95CE5" w:rsidRDefault="00143161">
            <w:pPr>
              <w:pStyle w:val="TableContents"/>
            </w:pPr>
            <w:r>
              <w:t>115</w:t>
            </w:r>
            <w:r w:rsidR="00C95CE5">
              <w:t>A</w:t>
            </w:r>
          </w:p>
        </w:tc>
      </w:tr>
      <w:tr w:rsidR="00C95CE5" w:rsidTr="00D65363">
        <w:tc>
          <w:tcPr>
            <w:tcW w:w="4536" w:type="dxa"/>
            <w:shd w:val="clear" w:color="auto" w:fill="auto"/>
          </w:tcPr>
          <w:p w:rsidR="00C95CE5" w:rsidRDefault="00C95CE5">
            <w:pPr>
              <w:pStyle w:val="TableContents"/>
            </w:pPr>
            <w:r>
              <w:t>Peak current:</w:t>
            </w:r>
          </w:p>
        </w:tc>
        <w:tc>
          <w:tcPr>
            <w:tcW w:w="4536" w:type="dxa"/>
            <w:shd w:val="clear" w:color="auto" w:fill="auto"/>
          </w:tcPr>
          <w:p w:rsidR="00C95CE5" w:rsidRDefault="00143161">
            <w:pPr>
              <w:pStyle w:val="TableContents"/>
            </w:pPr>
            <w:r>
              <w:t>240</w:t>
            </w:r>
            <w:r w:rsidR="00C95CE5">
              <w:t>A</w:t>
            </w:r>
          </w:p>
        </w:tc>
      </w:tr>
      <w:tr w:rsidR="00C95CE5" w:rsidTr="00D65363">
        <w:tc>
          <w:tcPr>
            <w:tcW w:w="4536" w:type="dxa"/>
            <w:shd w:val="clear" w:color="auto" w:fill="auto"/>
          </w:tcPr>
          <w:p w:rsidR="00C95CE5" w:rsidRDefault="00C95CE5">
            <w:pPr>
              <w:pStyle w:val="TableContents"/>
            </w:pPr>
            <w:r>
              <w:t>Maximum torque:</w:t>
            </w:r>
          </w:p>
        </w:tc>
        <w:tc>
          <w:tcPr>
            <w:tcW w:w="4536" w:type="dxa"/>
            <w:shd w:val="clear" w:color="auto" w:fill="auto"/>
          </w:tcPr>
          <w:p w:rsidR="00C95CE5" w:rsidRDefault="00143161">
            <w:pPr>
              <w:pStyle w:val="TableContents"/>
            </w:pPr>
            <w:r>
              <w:t>240</w:t>
            </w:r>
            <w:r w:rsidR="00C95CE5">
              <w:t>Nm</w:t>
            </w:r>
          </w:p>
        </w:tc>
      </w:tr>
      <w:tr w:rsidR="00C95CE5" w:rsidTr="00D65363">
        <w:tc>
          <w:tcPr>
            <w:tcW w:w="4536" w:type="dxa"/>
            <w:shd w:val="clear" w:color="auto" w:fill="auto"/>
          </w:tcPr>
          <w:p w:rsidR="00C95CE5" w:rsidRDefault="00C95CE5">
            <w:pPr>
              <w:pStyle w:val="TableContents"/>
            </w:pPr>
            <w:r>
              <w:t>Nominal torque:</w:t>
            </w:r>
          </w:p>
        </w:tc>
        <w:tc>
          <w:tcPr>
            <w:tcW w:w="4536" w:type="dxa"/>
            <w:shd w:val="clear" w:color="auto" w:fill="auto"/>
          </w:tcPr>
          <w:p w:rsidR="00C95CE5" w:rsidRDefault="00143161">
            <w:pPr>
              <w:pStyle w:val="TableContents"/>
            </w:pPr>
            <w:r>
              <w:t>125</w:t>
            </w:r>
            <w:r w:rsidR="00C95CE5">
              <w:t>Nm</w:t>
            </w:r>
          </w:p>
        </w:tc>
      </w:tr>
      <w:tr w:rsidR="00C95CE5" w:rsidTr="00D65363">
        <w:tc>
          <w:tcPr>
            <w:tcW w:w="4536" w:type="dxa"/>
            <w:shd w:val="clear" w:color="auto" w:fill="auto"/>
          </w:tcPr>
          <w:p w:rsidR="00C95CE5" w:rsidRDefault="00C95CE5">
            <w:pPr>
              <w:pStyle w:val="TableContents"/>
            </w:pPr>
            <w:r>
              <w:t>Cooling meth</w:t>
            </w:r>
            <w:r w:rsidR="000356F0">
              <w:t>o</w:t>
            </w:r>
            <w:r>
              <w:t>d:</w:t>
            </w:r>
          </w:p>
        </w:tc>
        <w:tc>
          <w:tcPr>
            <w:tcW w:w="4536" w:type="dxa"/>
            <w:shd w:val="clear" w:color="auto" w:fill="auto"/>
          </w:tcPr>
          <w:p w:rsidR="00C95CE5" w:rsidRDefault="00126EE2">
            <w:pPr>
              <w:pStyle w:val="TableContents"/>
            </w:pPr>
            <w:r>
              <w:t>Water</w:t>
            </w:r>
          </w:p>
        </w:tc>
      </w:tr>
    </w:tbl>
    <w:p w:rsidR="00C95CE5" w:rsidRDefault="00C95CE5">
      <w:pPr>
        <w:pStyle w:val="Table"/>
      </w:pPr>
      <w:bookmarkStart w:id="230" w:name="_Toc399226754"/>
      <w:r>
        <w:t xml:space="preserve">Table </w:t>
      </w:r>
      <w:r w:rsidR="008A79C5">
        <w:fldChar w:fldCharType="begin"/>
      </w:r>
      <w:r w:rsidR="00AD5018">
        <w:instrText xml:space="preserve"> STYLEREF 1 \s </w:instrText>
      </w:r>
      <w:r w:rsidR="008A79C5">
        <w:fldChar w:fldCharType="separate"/>
      </w:r>
      <w:r w:rsidR="0060186C">
        <w:rPr>
          <w:noProof/>
        </w:rPr>
        <w:t>6</w:t>
      </w:r>
      <w:r w:rsidR="008A79C5">
        <w:fldChar w:fldCharType="end"/>
      </w:r>
      <w:r w:rsidR="00AD5018">
        <w:t>.</w:t>
      </w:r>
      <w:r w:rsidR="008A79C5">
        <w:fldChar w:fldCharType="begin"/>
      </w:r>
      <w:r w:rsidR="00AD5018">
        <w:instrText xml:space="preserve"> SEQ Table \* ARABIC \s 1 </w:instrText>
      </w:r>
      <w:r w:rsidR="008A79C5">
        <w:fldChar w:fldCharType="separate"/>
      </w:r>
      <w:r w:rsidR="0060186C">
        <w:rPr>
          <w:noProof/>
        </w:rPr>
        <w:t>1</w:t>
      </w:r>
      <w:r w:rsidR="008A79C5">
        <w:fldChar w:fldCharType="end"/>
      </w:r>
      <w:r>
        <w:t xml:space="preserve"> General motor data</w:t>
      </w:r>
      <w:bookmarkEnd w:id="230"/>
    </w:p>
    <w:p w:rsidR="00C95CE5" w:rsidRDefault="00A33912">
      <w:pPr>
        <w:rPr>
          <w:lang w:val="en-US"/>
        </w:rPr>
      </w:pPr>
      <w:r>
        <w:rPr>
          <w:noProof/>
          <w:lang w:val="en-US" w:eastAsia="en-US"/>
        </w:rPr>
        <w:lastRenderedPageBreak/>
        <w:drawing>
          <wp:inline distT="0" distB="0" distL="0" distR="0" wp14:anchorId="554A6CD0" wp14:editId="233D4693">
            <wp:extent cx="6126480" cy="401574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rax_228_hv_lc_power_rpm_torque_2014.jpg"/>
                    <pic:cNvPicPr/>
                  </pic:nvPicPr>
                  <pic:blipFill>
                    <a:blip r:embed="rId95">
                      <a:extLst>
                        <a:ext uri="{28A0092B-C50C-407E-A947-70E740481C1C}">
                          <a14:useLocalDpi xmlns:a14="http://schemas.microsoft.com/office/drawing/2010/main" val="0"/>
                        </a:ext>
                      </a:extLst>
                    </a:blip>
                    <a:stretch>
                      <a:fillRect/>
                    </a:stretch>
                  </pic:blipFill>
                  <pic:spPr>
                    <a:xfrm>
                      <a:off x="0" y="0"/>
                      <a:ext cx="6126480" cy="4015740"/>
                    </a:xfrm>
                    <a:prstGeom prst="rect">
                      <a:avLst/>
                    </a:prstGeom>
                  </pic:spPr>
                </pic:pic>
              </a:graphicData>
            </a:graphic>
          </wp:inline>
        </w:drawing>
      </w:r>
    </w:p>
    <w:p w:rsidR="00C95CE5" w:rsidRDefault="00C95CE5">
      <w:pPr>
        <w:pStyle w:val="Heading3"/>
        <w:rPr>
          <w:lang w:val="en-US"/>
        </w:rPr>
      </w:pPr>
      <w:bookmarkStart w:id="231" w:name="_Toc399226712"/>
      <w:r>
        <w:rPr>
          <w:lang w:val="en-US"/>
        </w:rPr>
        <w:t>Wiring,</w:t>
      </w:r>
      <w:r w:rsidR="006C4C29">
        <w:rPr>
          <w:lang w:val="en-US"/>
        </w:rPr>
        <w:t xml:space="preserve"> </w:t>
      </w:r>
      <w:r>
        <w:rPr>
          <w:lang w:val="en-US"/>
        </w:rPr>
        <w:t>cables,</w:t>
      </w:r>
      <w:r w:rsidR="006C4C29">
        <w:rPr>
          <w:lang w:val="en-US"/>
        </w:rPr>
        <w:t xml:space="preserve"> </w:t>
      </w:r>
      <w:r>
        <w:rPr>
          <w:lang w:val="en-US"/>
        </w:rPr>
        <w:t>current</w:t>
      </w:r>
      <w:r w:rsidR="006C4C29">
        <w:rPr>
          <w:lang w:val="en-US"/>
        </w:rPr>
        <w:t xml:space="preserve"> </w:t>
      </w:r>
      <w:r>
        <w:rPr>
          <w:lang w:val="en-US"/>
        </w:rPr>
        <w:t>calculations,</w:t>
      </w:r>
      <w:r w:rsidR="006C4C29">
        <w:rPr>
          <w:lang w:val="en-US"/>
        </w:rPr>
        <w:t xml:space="preserve"> </w:t>
      </w:r>
      <w:r>
        <w:rPr>
          <w:lang w:val="en-US"/>
        </w:rPr>
        <w:t>connectors</w:t>
      </w:r>
      <w:bookmarkEnd w:id="231"/>
    </w:p>
    <w:p w:rsidR="00232DD6" w:rsidRDefault="00232DD6">
      <w:pPr>
        <w:rPr>
          <w:lang w:val="en-US"/>
        </w:rPr>
      </w:pPr>
      <w:r>
        <w:rPr>
          <w:lang w:val="en-US"/>
        </w:rPr>
        <w:t xml:space="preserve">Wiring to the motor U, V and W high power connections use 2 AWG cable. We will be using 90 degree wire terminals and bolt them </w:t>
      </w:r>
      <w:r w:rsidR="00EE4B10">
        <w:rPr>
          <w:lang w:val="en-US"/>
        </w:rPr>
        <w:t xml:space="preserve">to the motor terminals. </w:t>
      </w:r>
    </w:p>
    <w:p w:rsidR="00C95CE5" w:rsidRDefault="00C95CE5" w:rsidP="005021C1">
      <w:pPr>
        <w:pStyle w:val="Heading3"/>
        <w:rPr>
          <w:lang w:val="en-US"/>
        </w:rPr>
      </w:pPr>
      <w:bookmarkStart w:id="232" w:name="_Toc399226713"/>
      <w:r>
        <w:rPr>
          <w:lang w:val="en-US"/>
        </w:rPr>
        <w:t>Position</w:t>
      </w:r>
      <w:r w:rsidR="007D6402">
        <w:rPr>
          <w:lang w:val="en-US"/>
        </w:rPr>
        <w:t xml:space="preserve"> </w:t>
      </w:r>
      <w:r>
        <w:rPr>
          <w:lang w:val="en-US"/>
        </w:rPr>
        <w:t>in</w:t>
      </w:r>
      <w:r w:rsidR="007D6402">
        <w:rPr>
          <w:lang w:val="en-US"/>
        </w:rPr>
        <w:t xml:space="preserve"> </w:t>
      </w:r>
      <w:r>
        <w:rPr>
          <w:lang w:val="en-US"/>
        </w:rPr>
        <w:t>car</w:t>
      </w:r>
      <w:bookmarkEnd w:id="232"/>
    </w:p>
    <w:p w:rsidR="005021C1" w:rsidRDefault="00A66E78" w:rsidP="005021C1">
      <w:pPr>
        <w:rPr>
          <w:lang w:val="en-US"/>
        </w:rPr>
      </w:pPr>
      <w:r>
        <w:rPr>
          <w:noProof/>
          <w:lang w:val="en-US" w:eastAsia="en-US"/>
        </w:rPr>
        <w:drawing>
          <wp:anchor distT="0" distB="0" distL="114300" distR="114300" simplePos="0" relativeHeight="251674624" behindDoc="0" locked="0" layoutInCell="1" allowOverlap="1">
            <wp:simplePos x="0" y="0"/>
            <wp:positionH relativeFrom="column">
              <wp:posOffset>3403600</wp:posOffset>
            </wp:positionH>
            <wp:positionV relativeFrom="paragraph">
              <wp:posOffset>147955</wp:posOffset>
            </wp:positionV>
            <wp:extent cx="3176270" cy="2667000"/>
            <wp:effectExtent l="0" t="0" r="5080" b="0"/>
            <wp:wrapNone/>
            <wp:docPr id="46" name="Picture 26" descr="Car Back (TSAL, MC, ECU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r Back (TSAL, MC, ECU Box)"/>
                    <pic:cNvPicPr>
                      <a:picLocks noChangeAspect="1" noChangeArrowheads="1"/>
                    </pic:cNvPicPr>
                  </pic:nvPicPr>
                  <pic:blipFill>
                    <a:blip r:embed="rId49">
                      <a:extLst>
                        <a:ext uri="{28A0092B-C50C-407E-A947-70E740481C1C}">
                          <a14:useLocalDpi xmlns:a14="http://schemas.microsoft.com/office/drawing/2010/main" val="0"/>
                        </a:ext>
                      </a:extLst>
                    </a:blip>
                    <a:srcRect t="34480"/>
                    <a:stretch>
                      <a:fillRect/>
                    </a:stretch>
                  </pic:blipFill>
                  <pic:spPr bwMode="auto">
                    <a:xfrm>
                      <a:off x="0" y="0"/>
                      <a:ext cx="3176270" cy="2667000"/>
                    </a:xfrm>
                    <a:prstGeom prst="rect">
                      <a:avLst/>
                    </a:prstGeom>
                    <a:noFill/>
                  </pic:spPr>
                </pic:pic>
              </a:graphicData>
            </a:graphic>
            <wp14:sizeRelH relativeFrom="page">
              <wp14:pctWidth>0</wp14:pctWidth>
            </wp14:sizeRelH>
            <wp14:sizeRelV relativeFrom="page">
              <wp14:pctHeight>0</wp14:pctHeight>
            </wp14:sizeRelV>
          </wp:anchor>
        </w:drawing>
      </w:r>
    </w:p>
    <w:p w:rsidR="005021C1" w:rsidRDefault="00A66E78" w:rsidP="005021C1">
      <w:pPr>
        <w:rPr>
          <w:lang w:val="en-US"/>
        </w:rPr>
      </w:pPr>
      <w:r>
        <w:rPr>
          <w:noProof/>
          <w:lang w:val="en-US" w:eastAsia="en-US"/>
        </w:rPr>
        <mc:AlternateContent>
          <mc:Choice Requires="wps">
            <w:drawing>
              <wp:anchor distT="0" distB="0" distL="114300" distR="114300" simplePos="0" relativeHeight="251675648" behindDoc="0" locked="0" layoutInCell="1" allowOverlap="1">
                <wp:simplePos x="0" y="0"/>
                <wp:positionH relativeFrom="column">
                  <wp:posOffset>4144010</wp:posOffset>
                </wp:positionH>
                <wp:positionV relativeFrom="paragraph">
                  <wp:posOffset>682625</wp:posOffset>
                </wp:positionV>
                <wp:extent cx="2209800" cy="1134745"/>
                <wp:effectExtent l="0" t="0" r="19050" b="27305"/>
                <wp:wrapNone/>
                <wp:docPr id="45"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9800" cy="1134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 o:spid="_x0000_s1026" style="position:absolute;margin-left:326.3pt;margin-top:53.75pt;width:174pt;height:89.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" filled="f" strokecolor="red" strokeweight="2pt">
                <v:path arrowok="t"/>
              </v:oval>
            </w:pict>
          </mc:Fallback>
        </mc:AlternateContent>
      </w:r>
      <w:r>
        <w:rPr>
          <w:noProof/>
          <w:lang w:val="en-US" w:eastAsia="en-US"/>
        </w:rPr>
        <mc:AlternateContent>
          <mc:Choice Requires="wps">
            <w:drawing>
              <wp:anchor distT="0" distB="0" distL="114300" distR="114300" simplePos="0" relativeHeight="251672576" behindDoc="0" locked="0" layoutInCell="1" allowOverlap="1">
                <wp:simplePos x="0" y="0"/>
                <wp:positionH relativeFrom="column">
                  <wp:posOffset>796925</wp:posOffset>
                </wp:positionH>
                <wp:positionV relativeFrom="paragraph">
                  <wp:posOffset>1582420</wp:posOffset>
                </wp:positionV>
                <wp:extent cx="1801495" cy="655320"/>
                <wp:effectExtent l="0" t="0" r="27305" b="11430"/>
                <wp:wrapNone/>
                <wp:docPr id="44"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1495" cy="6553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 o:spid="_x0000_s1026" style="position:absolute;margin-left:62.75pt;margin-top:124.6pt;width:141.85pt;height:51.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" filled="f" strokecolor="red" strokeweight="2pt">
                <v:path arrowok="t"/>
              </v:oval>
            </w:pict>
          </mc:Fallback>
        </mc:AlternateContent>
      </w:r>
      <w:r>
        <w:rPr>
          <w:noProof/>
          <w:lang w:val="en-US" w:eastAsia="en-US"/>
        </w:rPr>
        <w:drawing>
          <wp:inline distT="0" distB="0" distL="0" distR="0">
            <wp:extent cx="3277870" cy="2501900"/>
            <wp:effectExtent l="0" t="0" r="0" b="0"/>
            <wp:docPr id="27" name="Picture 10" descr="Car Back (H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r Back (HV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77870" cy="2501900"/>
                    </a:xfrm>
                    <a:prstGeom prst="rect">
                      <a:avLst/>
                    </a:prstGeom>
                    <a:noFill/>
                    <a:ln>
                      <a:noFill/>
                    </a:ln>
                  </pic:spPr>
                </pic:pic>
              </a:graphicData>
            </a:graphic>
          </wp:inline>
        </w:drawing>
      </w:r>
    </w:p>
    <w:p w:rsidR="005021C1" w:rsidRPr="005021C1" w:rsidRDefault="005021C1" w:rsidP="005021C1">
      <w:pPr>
        <w:rPr>
          <w:lang w:val="en-US"/>
        </w:rPr>
      </w:pPr>
    </w:p>
    <w:p w:rsidR="00C95CE5" w:rsidRDefault="00C95CE5">
      <w:pPr>
        <w:pStyle w:val="Heading2"/>
        <w:rPr>
          <w:lang w:val="en-US"/>
        </w:rPr>
      </w:pPr>
      <w:bookmarkStart w:id="233" w:name="_Toc399226714"/>
      <w:r>
        <w:rPr>
          <w:lang w:val="en-US"/>
        </w:rPr>
        <w:t>Motor</w:t>
      </w:r>
      <w:r w:rsidR="00066F1E">
        <w:rPr>
          <w:lang w:val="en-US"/>
        </w:rPr>
        <w:t xml:space="preserve"> </w:t>
      </w:r>
      <w:r>
        <w:rPr>
          <w:lang w:val="en-US"/>
        </w:rPr>
        <w:t>2</w:t>
      </w:r>
      <w:bookmarkEnd w:id="233"/>
    </w:p>
    <w:p w:rsidR="00C95CE5" w:rsidRPr="005021C1" w:rsidRDefault="005021C1">
      <w:pPr>
        <w:rPr>
          <w:rFonts w:eastAsia="Arial"/>
          <w:lang w:val="en-US"/>
        </w:rPr>
      </w:pPr>
      <w:r>
        <w:rPr>
          <w:rFonts w:eastAsia="Arial"/>
          <w:lang w:val="en-US"/>
        </w:rPr>
        <w:t xml:space="preserve"> N/A</w:t>
      </w:r>
    </w:p>
    <w:p w:rsidR="00C95CE5" w:rsidRPr="002F736A" w:rsidRDefault="00C95CE5">
      <w:pPr>
        <w:rPr>
          <w:lang w:val="en-US"/>
        </w:rPr>
        <w:sectPr w:rsidR="00C95CE5" w:rsidRPr="002F736A" w:rsidSect="00567DF0">
          <w:headerReference w:type="even" r:id="rId97"/>
          <w:headerReference w:type="default" r:id="rId98"/>
          <w:footerReference w:type="even" r:id="rId99"/>
          <w:footerReference w:type="default" r:id="rId100"/>
          <w:headerReference w:type="first" r:id="rId101"/>
          <w:footerReference w:type="first" r:id="rId102"/>
          <w:type w:val="continuous"/>
          <w:pgSz w:w="12240" w:h="15840" w:code="1"/>
          <w:pgMar w:top="1296" w:right="1296" w:bottom="1008" w:left="1296" w:header="708" w:footer="708" w:gutter="0"/>
          <w:cols w:space="720"/>
          <w:docGrid w:linePitch="360"/>
        </w:sectPr>
      </w:pPr>
    </w:p>
    <w:p w:rsidR="00C95CE5" w:rsidRDefault="00063C93">
      <w:pPr>
        <w:pStyle w:val="Heading1"/>
        <w:rPr>
          <w:lang w:val="en-US"/>
        </w:rPr>
      </w:pPr>
      <w:r>
        <w:rPr>
          <w:lang w:val="en-US"/>
        </w:rPr>
        <w:lastRenderedPageBreak/>
        <w:br w:type="page"/>
      </w:r>
      <w:bookmarkStart w:id="234" w:name="_Toc399226715"/>
      <w:r w:rsidR="00C95CE5">
        <w:rPr>
          <w:lang w:val="en-US"/>
        </w:rPr>
        <w:lastRenderedPageBreak/>
        <w:t>Torque</w:t>
      </w:r>
      <w:r w:rsidR="008B7229">
        <w:rPr>
          <w:lang w:val="en-US"/>
        </w:rPr>
        <w:t xml:space="preserve"> </w:t>
      </w:r>
      <w:r w:rsidR="00C95CE5">
        <w:rPr>
          <w:lang w:val="en-US"/>
        </w:rPr>
        <w:t>encoder</w:t>
      </w:r>
      <w:bookmarkEnd w:id="27"/>
      <w:bookmarkEnd w:id="234"/>
    </w:p>
    <w:p w:rsidR="00C95CE5" w:rsidRDefault="00C95CE5" w:rsidP="00940AE8">
      <w:pPr>
        <w:pStyle w:val="Heading2"/>
        <w:rPr>
          <w:lang w:val="en-US"/>
        </w:rPr>
      </w:pPr>
      <w:bookmarkStart w:id="235" w:name="_Toc399226716"/>
      <w:r>
        <w:rPr>
          <w:lang w:val="en-US"/>
        </w:rPr>
        <w:t>Description/additional</w:t>
      </w:r>
      <w:r w:rsidR="008B7229">
        <w:rPr>
          <w:lang w:val="en-US"/>
        </w:rPr>
        <w:t xml:space="preserve"> </w:t>
      </w:r>
      <w:r>
        <w:rPr>
          <w:lang w:val="en-US"/>
        </w:rPr>
        <w:t>circuitry</w:t>
      </w:r>
      <w:bookmarkEnd w:id="235"/>
    </w:p>
    <w:p w:rsidR="002223C6" w:rsidRPr="001E3136" w:rsidRDefault="002223C6" w:rsidP="002223C6">
      <w:pPr>
        <w:rPr>
          <w:ins w:id="236" w:author="Keenan,Mark" w:date="2013-12-19T23:50:00Z"/>
          <w:lang w:val="en-US"/>
        </w:rPr>
      </w:pPr>
      <w:ins w:id="237" w:author="Keenan,Mark" w:date="2013-12-19T23:50:00Z">
        <w:r w:rsidRPr="001E3136">
          <w:rPr>
            <w:lang w:val="en-US"/>
          </w:rPr>
          <w:t xml:space="preserve">The two </w:t>
        </w:r>
      </w:ins>
      <w:r>
        <w:t>MHL1421 RV-</w:t>
      </w:r>
      <w:proofErr w:type="gramStart"/>
      <w:r>
        <w:t xml:space="preserve">50 </w:t>
      </w:r>
      <w:ins w:id="238" w:author="Keenan,Mark" w:date="2013-12-19T23:50:00Z">
        <w:r w:rsidRPr="001E3136">
          <w:rPr>
            <w:lang w:val="en-US"/>
          </w:rPr>
          <w:t xml:space="preserve"> sensors</w:t>
        </w:r>
        <w:proofErr w:type="gramEnd"/>
        <w:r w:rsidRPr="001E3136">
          <w:rPr>
            <w:lang w:val="en-US"/>
          </w:rPr>
          <w:t xml:space="preserve"> are linear</w:t>
        </w:r>
      </w:ins>
      <w:r>
        <w:rPr>
          <w:lang w:val="en-US"/>
        </w:rPr>
        <w:t xml:space="preserve"> </w:t>
      </w:r>
      <w:r w:rsidR="00A135B8">
        <w:rPr>
          <w:lang w:val="en-US"/>
        </w:rPr>
        <w:t>displacement sensor</w:t>
      </w:r>
      <w:ins w:id="239" w:author="Keenan,Mark" w:date="2013-12-19T23:50:00Z">
        <w:r w:rsidRPr="001E3136">
          <w:rPr>
            <w:lang w:val="en-US"/>
          </w:rPr>
          <w:t xml:space="preserve">. They will be connected to the throttle pedals of the vehicle. As the pedal moves the </w:t>
        </w:r>
      </w:ins>
      <w:r w:rsidR="00A135B8">
        <w:rPr>
          <w:lang w:val="en-US"/>
        </w:rPr>
        <w:t>sensor</w:t>
      </w:r>
      <w:ins w:id="240" w:author="Keenan,Mark" w:date="2013-12-19T23:50:00Z">
        <w:r w:rsidRPr="001E3136">
          <w:rPr>
            <w:lang w:val="en-US"/>
          </w:rPr>
          <w:t xml:space="preserve"> will slide with the pedal and provide an analog output to the system. That output will be sent as an input to a conditioning circuit. Once conditioned, the signal will be sent to the main controller.</w:t>
        </w:r>
      </w:ins>
    </w:p>
    <w:p w:rsidR="002223C6" w:rsidRDefault="002223C6" w:rsidP="002223C6">
      <w:pPr>
        <w:rPr>
          <w:ins w:id="241" w:author="Keenan,Mark" w:date="2013-12-19T23:50:00Z"/>
          <w:lang w:val="en-US"/>
        </w:rPr>
      </w:pPr>
      <w:ins w:id="242" w:author="Keenan,Mark" w:date="2013-12-19T23:50:00Z">
        <w:r w:rsidRPr="001E3136">
          <w:rPr>
            <w:lang w:val="en-US"/>
          </w:rPr>
          <w:t xml:space="preserve">If an error occurs in the measuring of torque the main controller will shut the vehicle down. A number of errors could occur. If the output communication is lost to the controller the car will be shutdown. If at any time the conditioning circuit is shorted or becomes open the controller will see the loss of signal and shut the car down. If the outputs of the two potentiometers differ by more than 10% the vehicle will be </w:t>
        </w:r>
        <w:proofErr w:type="spellStart"/>
        <w:r w:rsidRPr="001E3136">
          <w:rPr>
            <w:lang w:val="en-US"/>
          </w:rPr>
          <w:t>shutdown</w:t>
        </w:r>
        <w:proofErr w:type="spellEnd"/>
        <w:r w:rsidRPr="001E3136">
          <w:rPr>
            <w:lang w:val="en-US"/>
          </w:rPr>
          <w:t xml:space="preserve"> as stated in the rules. Lastly, if either of the sensors is physically damaged or disconnected from the pedal the controller will see the loss of signal and shut the vehicle down.</w:t>
        </w:r>
      </w:ins>
    </w:p>
    <w:p w:rsidR="002223C6" w:rsidRPr="002223C6" w:rsidRDefault="002223C6" w:rsidP="002223C6">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Tr="00D65363">
        <w:tc>
          <w:tcPr>
            <w:tcW w:w="4536" w:type="dxa"/>
            <w:shd w:val="clear" w:color="auto" w:fill="auto"/>
          </w:tcPr>
          <w:p w:rsidR="00C95CE5" w:rsidRPr="000356F0" w:rsidRDefault="000356F0">
            <w:pPr>
              <w:pStyle w:val="TableContents"/>
              <w:rPr>
                <w:lang w:val="en-US"/>
              </w:rPr>
            </w:pPr>
            <w:r w:rsidRPr="000356F0">
              <w:rPr>
                <w:lang w:val="en-US"/>
              </w:rPr>
              <w:t>Torque</w:t>
            </w:r>
            <w:r w:rsidR="00C95CE5" w:rsidRPr="000356F0">
              <w:rPr>
                <w:lang w:val="en-US"/>
              </w:rPr>
              <w:t xml:space="preserve"> encoder</w:t>
            </w:r>
            <w:r w:rsidRPr="000356F0">
              <w:rPr>
                <w:lang w:val="en-US"/>
              </w:rPr>
              <w:t xml:space="preserve"> manufacturer and type</w:t>
            </w:r>
            <w:r w:rsidR="00C95CE5" w:rsidRPr="000356F0">
              <w:rPr>
                <w:lang w:val="en-US"/>
              </w:rPr>
              <w:t>:</w:t>
            </w:r>
          </w:p>
        </w:tc>
        <w:tc>
          <w:tcPr>
            <w:tcW w:w="4536" w:type="dxa"/>
            <w:shd w:val="clear" w:color="auto" w:fill="auto"/>
          </w:tcPr>
          <w:p w:rsidR="00C95CE5" w:rsidRDefault="00906E08">
            <w:pPr>
              <w:pStyle w:val="TableContents"/>
            </w:pPr>
            <w:r>
              <w:t xml:space="preserve">MHL1421 RV-50 </w:t>
            </w:r>
          </w:p>
        </w:tc>
      </w:tr>
      <w:tr w:rsidR="000356F0" w:rsidTr="00D65363">
        <w:tc>
          <w:tcPr>
            <w:tcW w:w="4536" w:type="dxa"/>
            <w:shd w:val="clear" w:color="auto" w:fill="auto"/>
          </w:tcPr>
          <w:p w:rsidR="000356F0" w:rsidRDefault="000356F0">
            <w:pPr>
              <w:pStyle w:val="TableContents"/>
            </w:pPr>
            <w:r>
              <w:t>Torque encoder principle:</w:t>
            </w:r>
          </w:p>
        </w:tc>
        <w:tc>
          <w:tcPr>
            <w:tcW w:w="4536" w:type="dxa"/>
            <w:shd w:val="clear" w:color="auto" w:fill="auto"/>
          </w:tcPr>
          <w:p w:rsidR="000356F0" w:rsidRDefault="000356F0">
            <w:pPr>
              <w:pStyle w:val="TableContents"/>
            </w:pPr>
            <w:r>
              <w:t>potentiometer</w:t>
            </w:r>
          </w:p>
        </w:tc>
      </w:tr>
      <w:tr w:rsidR="00C95CE5" w:rsidTr="00D65363">
        <w:tc>
          <w:tcPr>
            <w:tcW w:w="4536" w:type="dxa"/>
            <w:shd w:val="clear" w:color="auto" w:fill="auto"/>
          </w:tcPr>
          <w:p w:rsidR="00C95CE5" w:rsidRDefault="00C95CE5">
            <w:pPr>
              <w:pStyle w:val="TableContents"/>
            </w:pPr>
            <w:r>
              <w:t>Supply voltage:</w:t>
            </w:r>
          </w:p>
        </w:tc>
        <w:tc>
          <w:tcPr>
            <w:tcW w:w="4536" w:type="dxa"/>
            <w:shd w:val="clear" w:color="auto" w:fill="auto"/>
          </w:tcPr>
          <w:p w:rsidR="00C95CE5" w:rsidRDefault="00C95CE5">
            <w:pPr>
              <w:pStyle w:val="TableContents"/>
            </w:pPr>
            <w:r>
              <w:t>5V</w:t>
            </w:r>
          </w:p>
        </w:tc>
      </w:tr>
      <w:tr w:rsidR="00C95CE5" w:rsidTr="00D65363">
        <w:tc>
          <w:tcPr>
            <w:tcW w:w="4536" w:type="dxa"/>
            <w:shd w:val="clear" w:color="auto" w:fill="auto"/>
          </w:tcPr>
          <w:p w:rsidR="00C95CE5" w:rsidRDefault="00C95CE5">
            <w:pPr>
              <w:pStyle w:val="TableContents"/>
            </w:pPr>
            <w:r>
              <w:t>Maximum supply current:</w:t>
            </w:r>
          </w:p>
        </w:tc>
        <w:tc>
          <w:tcPr>
            <w:tcW w:w="4536" w:type="dxa"/>
            <w:shd w:val="clear" w:color="auto" w:fill="auto"/>
          </w:tcPr>
          <w:p w:rsidR="00C95CE5" w:rsidRDefault="00906E08">
            <w:pPr>
              <w:pStyle w:val="TableContents"/>
            </w:pPr>
            <w:r>
              <w:t>15</w:t>
            </w:r>
            <w:r w:rsidR="00C95CE5">
              <w:t>mA</w:t>
            </w:r>
          </w:p>
        </w:tc>
      </w:tr>
      <w:tr w:rsidR="00C95CE5" w:rsidTr="00D65363">
        <w:tc>
          <w:tcPr>
            <w:tcW w:w="4536" w:type="dxa"/>
            <w:shd w:val="clear" w:color="auto" w:fill="auto"/>
          </w:tcPr>
          <w:p w:rsidR="00C95CE5" w:rsidRDefault="00C95CE5">
            <w:pPr>
              <w:pStyle w:val="TableContents"/>
            </w:pPr>
            <w:r>
              <w:t>Operating temperature:</w:t>
            </w:r>
          </w:p>
        </w:tc>
        <w:tc>
          <w:tcPr>
            <w:tcW w:w="4536" w:type="dxa"/>
            <w:shd w:val="clear" w:color="auto" w:fill="auto"/>
          </w:tcPr>
          <w:p w:rsidR="00C95CE5" w:rsidRDefault="00906E08">
            <w:pPr>
              <w:pStyle w:val="TableContents"/>
              <w:rPr>
                <w:rFonts w:eastAsia="Arial"/>
                <w:sz w:val="24"/>
                <w:szCs w:val="24"/>
              </w:rPr>
            </w:pPr>
            <w:r>
              <w:t>-40..125</w:t>
            </w:r>
            <w:r w:rsidR="00C95CE5">
              <w:t xml:space="preserve"> </w:t>
            </w:r>
            <w:r w:rsidR="00C95CE5">
              <w:rPr>
                <w:rFonts w:eastAsia="Arial"/>
                <w:sz w:val="24"/>
                <w:szCs w:val="24"/>
              </w:rPr>
              <w:t>°C</w:t>
            </w:r>
          </w:p>
        </w:tc>
      </w:tr>
      <w:tr w:rsidR="00C95CE5" w:rsidTr="00D65363">
        <w:tc>
          <w:tcPr>
            <w:tcW w:w="4536" w:type="dxa"/>
            <w:shd w:val="clear" w:color="auto" w:fill="auto"/>
          </w:tcPr>
          <w:p w:rsidR="00C95CE5" w:rsidRDefault="00C95CE5">
            <w:pPr>
              <w:pStyle w:val="TableContents"/>
            </w:pPr>
            <w:r>
              <w:t>Used output:</w:t>
            </w:r>
          </w:p>
        </w:tc>
        <w:tc>
          <w:tcPr>
            <w:tcW w:w="4536" w:type="dxa"/>
            <w:shd w:val="clear" w:color="auto" w:fill="auto"/>
          </w:tcPr>
          <w:p w:rsidR="00C95CE5" w:rsidRDefault="00C95CE5">
            <w:pPr>
              <w:pStyle w:val="TableContents"/>
            </w:pPr>
            <w:r>
              <w:t>0-5V</w:t>
            </w:r>
          </w:p>
        </w:tc>
      </w:tr>
    </w:tbl>
    <w:p w:rsidR="00C95CE5" w:rsidRDefault="00C95CE5">
      <w:pPr>
        <w:pStyle w:val="Table"/>
      </w:pPr>
      <w:bookmarkStart w:id="243" w:name="_Toc399226755"/>
      <w:r>
        <w:t xml:space="preserve">Table </w:t>
      </w:r>
      <w:r w:rsidR="008A79C5">
        <w:fldChar w:fldCharType="begin"/>
      </w:r>
      <w:r w:rsidR="00AD5018">
        <w:instrText xml:space="preserve"> STYLEREF 1 \s </w:instrText>
      </w:r>
      <w:r w:rsidR="008A79C5">
        <w:fldChar w:fldCharType="separate"/>
      </w:r>
      <w:r w:rsidR="0060186C">
        <w:rPr>
          <w:noProof/>
        </w:rPr>
        <w:t>7</w:t>
      </w:r>
      <w:r w:rsidR="008A79C5">
        <w:fldChar w:fldCharType="end"/>
      </w:r>
      <w:r w:rsidR="00AD5018">
        <w:t>.</w:t>
      </w:r>
      <w:r w:rsidR="008A79C5">
        <w:fldChar w:fldCharType="begin"/>
      </w:r>
      <w:r w:rsidR="00AD5018">
        <w:instrText xml:space="preserve"> SEQ Table \* ARABIC \s 1 </w:instrText>
      </w:r>
      <w:r w:rsidR="008A79C5">
        <w:fldChar w:fldCharType="separate"/>
      </w:r>
      <w:r w:rsidR="0060186C">
        <w:rPr>
          <w:noProof/>
        </w:rPr>
        <w:t>1</w:t>
      </w:r>
      <w:r w:rsidR="008A79C5">
        <w:fldChar w:fldCharType="end"/>
      </w:r>
      <w:r>
        <w:t xml:space="preserve"> Torque encoder data</w:t>
      </w:r>
      <w:bookmarkEnd w:id="243"/>
    </w:p>
    <w:p w:rsidR="00C95CE5" w:rsidRDefault="00C95CE5">
      <w:pPr>
        <w:rPr>
          <w:lang w:val="en-US"/>
        </w:rPr>
      </w:pPr>
    </w:p>
    <w:p w:rsidR="00673EE0" w:rsidRDefault="00673EE0">
      <w:pPr>
        <w:pStyle w:val="Heading2"/>
        <w:rPr>
          <w:lang w:val="en-US"/>
        </w:rPr>
      </w:pPr>
      <w:bookmarkStart w:id="244" w:name="_Toc399226717"/>
      <w:r>
        <w:rPr>
          <w:lang w:val="en-US"/>
        </w:rPr>
        <w:t>Torque Encoder Plausibility Check</w:t>
      </w:r>
      <w:bookmarkEnd w:id="244"/>
    </w:p>
    <w:p w:rsidR="00673EE0" w:rsidRPr="00673EE0" w:rsidRDefault="00D878A3" w:rsidP="00673EE0">
      <w:pPr>
        <w:rPr>
          <w:lang w:val="en-US"/>
        </w:rPr>
      </w:pPr>
      <w:r>
        <w:rPr>
          <w:lang w:val="en-US"/>
        </w:rPr>
        <w:t>To check consistency on</w:t>
      </w:r>
      <w:r w:rsidR="00B425F0">
        <w:rPr>
          <w:lang w:val="en-US"/>
        </w:rPr>
        <w:t xml:space="preserve"> the signal going into our car algorithms</w:t>
      </w:r>
      <w:r w:rsidR="00441CA4">
        <w:rPr>
          <w:lang w:val="en-US"/>
        </w:rPr>
        <w:t>, we installing pull</w:t>
      </w:r>
      <w:r w:rsidR="00B425F0">
        <w:rPr>
          <w:lang w:val="en-US"/>
        </w:rPr>
        <w:t xml:space="preserve"> </w:t>
      </w:r>
      <w:r w:rsidR="00441CA4">
        <w:rPr>
          <w:lang w:val="en-US"/>
        </w:rPr>
        <w:t xml:space="preserve">down </w:t>
      </w:r>
      <w:proofErr w:type="gramStart"/>
      <w:r w:rsidR="00441CA4">
        <w:rPr>
          <w:lang w:val="en-US"/>
        </w:rPr>
        <w:t xml:space="preserve">on </w:t>
      </w:r>
      <w:r w:rsidR="00B425F0">
        <w:rPr>
          <w:lang w:val="en-US"/>
        </w:rPr>
        <w:t xml:space="preserve"> the</w:t>
      </w:r>
      <w:proofErr w:type="gramEnd"/>
      <w:r w:rsidR="00B425F0">
        <w:rPr>
          <w:lang w:val="en-US"/>
        </w:rPr>
        <w:t xml:space="preserve"> input on the SAS. So if one</w:t>
      </w:r>
      <w:r w:rsidR="00441CA4">
        <w:rPr>
          <w:lang w:val="en-US"/>
        </w:rPr>
        <w:t xml:space="preserve"> or all</w:t>
      </w:r>
      <w:r w:rsidR="00B425F0">
        <w:rPr>
          <w:lang w:val="en-US"/>
        </w:rPr>
        <w:t xml:space="preserve"> connections</w:t>
      </w:r>
      <w:r w:rsidR="00441CA4">
        <w:rPr>
          <w:lang w:val="en-US"/>
        </w:rPr>
        <w:t xml:space="preserve"> fail</w:t>
      </w:r>
      <w:r w:rsidR="00B425F0">
        <w:rPr>
          <w:lang w:val="en-US"/>
        </w:rPr>
        <w:t xml:space="preserve">, we can sense the failure. This is done in software. </w:t>
      </w:r>
    </w:p>
    <w:p w:rsidR="00C95CE5" w:rsidRDefault="00C95CE5">
      <w:pPr>
        <w:pStyle w:val="Heading2"/>
        <w:rPr>
          <w:lang w:val="en-US"/>
        </w:rPr>
      </w:pPr>
      <w:bookmarkStart w:id="245" w:name="_Toc399226718"/>
      <w:r>
        <w:rPr>
          <w:lang w:val="en-US"/>
        </w:rPr>
        <w:t>Wiring</w:t>
      </w:r>
      <w:bookmarkEnd w:id="245"/>
    </w:p>
    <w:p w:rsidR="00940AE8" w:rsidRDefault="00940AE8" w:rsidP="00940AE8">
      <w:pPr>
        <w:rPr>
          <w:lang w:val="en-US"/>
        </w:rPr>
      </w:pPr>
    </w:p>
    <w:p w:rsidR="00940AE8" w:rsidRDefault="00940AE8" w:rsidP="00940AE8">
      <w:pPr>
        <w:rPr>
          <w:lang w:val="en-US"/>
        </w:rPr>
      </w:pPr>
      <w:r>
        <w:rPr>
          <w:noProof/>
          <w:lang w:val="en-US" w:eastAsia="en-US"/>
        </w:rPr>
        <w:lastRenderedPageBreak/>
        <w:drawing>
          <wp:inline distT="0" distB="0" distL="0" distR="0" wp14:anchorId="00C9352C" wp14:editId="42097C33">
            <wp:extent cx="1507826" cy="1556213"/>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srcRect/>
                    <a:stretch>
                      <a:fillRect/>
                    </a:stretch>
                  </pic:blipFill>
                  <pic:spPr bwMode="auto">
                    <a:xfrm>
                      <a:off x="0" y="0"/>
                      <a:ext cx="1510302" cy="1558769"/>
                    </a:xfrm>
                    <a:prstGeom prst="rect">
                      <a:avLst/>
                    </a:prstGeom>
                    <a:noFill/>
                    <a:ln w="9525">
                      <a:noFill/>
                      <a:miter lim="800000"/>
                      <a:headEnd/>
                      <a:tailEnd/>
                    </a:ln>
                  </pic:spPr>
                </pic:pic>
              </a:graphicData>
            </a:graphic>
          </wp:inline>
        </w:drawing>
      </w:r>
    </w:p>
    <w:p w:rsidR="00940AE8" w:rsidRPr="00940AE8" w:rsidRDefault="00940AE8" w:rsidP="00940AE8">
      <w:pPr>
        <w:rPr>
          <w:lang w:val="en-US"/>
        </w:rPr>
      </w:pPr>
    </w:p>
    <w:p w:rsidR="00C95CE5" w:rsidRDefault="00C95CE5">
      <w:pPr>
        <w:pStyle w:val="Heading2"/>
        <w:rPr>
          <w:lang w:val="en-US"/>
        </w:rPr>
      </w:pPr>
      <w:bookmarkStart w:id="246" w:name="_Toc399226719"/>
      <w:r>
        <w:rPr>
          <w:lang w:val="en-US"/>
        </w:rPr>
        <w:t>Position</w:t>
      </w:r>
      <w:r w:rsidR="008B7229">
        <w:rPr>
          <w:lang w:val="en-US"/>
        </w:rPr>
        <w:t xml:space="preserve"> </w:t>
      </w:r>
      <w:r>
        <w:rPr>
          <w:lang w:val="en-US"/>
        </w:rPr>
        <w:t>in</w:t>
      </w:r>
      <w:r w:rsidR="008B7229">
        <w:rPr>
          <w:lang w:val="en-US"/>
        </w:rPr>
        <w:t xml:space="preserve"> </w:t>
      </w:r>
      <w:r>
        <w:rPr>
          <w:lang w:val="en-US"/>
        </w:rPr>
        <w:t>car/mechanical</w:t>
      </w:r>
      <w:r w:rsidR="008B7229">
        <w:rPr>
          <w:lang w:val="en-US"/>
        </w:rPr>
        <w:t xml:space="preserve"> </w:t>
      </w:r>
      <w:r>
        <w:rPr>
          <w:lang w:val="en-US"/>
        </w:rPr>
        <w:t>fastening/mechanical</w:t>
      </w:r>
      <w:r w:rsidR="008B7229">
        <w:rPr>
          <w:lang w:val="en-US"/>
        </w:rPr>
        <w:t xml:space="preserve"> </w:t>
      </w:r>
      <w:r>
        <w:rPr>
          <w:lang w:val="en-US"/>
        </w:rPr>
        <w:t>connection</w:t>
      </w:r>
      <w:bookmarkEnd w:id="246"/>
    </w:p>
    <w:p w:rsidR="00C95CE5" w:rsidRPr="0016628B" w:rsidRDefault="00C95CE5" w:rsidP="0016628B">
      <w:pPr>
        <w:pStyle w:val="Heading1"/>
        <w:tabs>
          <w:tab w:val="clear" w:pos="0"/>
        </w:tabs>
        <w:rPr>
          <w:lang w:val="en-US"/>
        </w:rPr>
        <w:sectPr w:rsidR="00C95CE5" w:rsidRPr="0016628B" w:rsidSect="00567DF0">
          <w:headerReference w:type="even" r:id="rId104"/>
          <w:headerReference w:type="default" r:id="rId105"/>
          <w:footerReference w:type="even" r:id="rId106"/>
          <w:footerReference w:type="default" r:id="rId107"/>
          <w:headerReference w:type="first" r:id="rId108"/>
          <w:footerReference w:type="first" r:id="rId109"/>
          <w:type w:val="continuous"/>
          <w:pgSz w:w="12240" w:h="15840" w:code="1"/>
          <w:pgMar w:top="1296" w:right="1296" w:bottom="1008" w:left="1296" w:header="708" w:footer="708" w:gutter="0"/>
          <w:cols w:space="720"/>
          <w:docGrid w:linePitch="360"/>
        </w:sectPr>
      </w:pPr>
    </w:p>
    <w:p w:rsidR="00C95CE5" w:rsidRDefault="00A66E78" w:rsidP="00EF5467">
      <w:pPr>
        <w:pStyle w:val="Heading1"/>
        <w:tabs>
          <w:tab w:val="clear" w:pos="0"/>
        </w:tabs>
        <w:ind w:left="0" w:firstLine="0"/>
        <w:rPr>
          <w:rFonts w:eastAsia="Arial"/>
          <w:lang w:val="en-US"/>
        </w:rPr>
      </w:pPr>
      <w:r>
        <w:rPr>
          <w:noProof/>
          <w:lang w:val="en-US" w:eastAsia="en-US"/>
        </w:rPr>
        <w:lastRenderedPageBreak/>
        <w:drawing>
          <wp:anchor distT="0" distB="0" distL="114300" distR="114300" simplePos="0" relativeHeight="251681792" behindDoc="0" locked="0" layoutInCell="1" allowOverlap="1">
            <wp:simplePos x="0" y="0"/>
            <wp:positionH relativeFrom="column">
              <wp:posOffset>3597275</wp:posOffset>
            </wp:positionH>
            <wp:positionV relativeFrom="paragraph">
              <wp:posOffset>294005</wp:posOffset>
            </wp:positionV>
            <wp:extent cx="2880995" cy="3303905"/>
            <wp:effectExtent l="0" t="0" r="0" b="0"/>
            <wp:wrapNone/>
            <wp:docPr id="43" name="Picture 41" descr="Pedal Box Photo_Si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edal Box Photo_Side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0995" cy="3303905"/>
                    </a:xfrm>
                    <a:prstGeom prst="rect">
                      <a:avLst/>
                    </a:prstGeom>
                    <a:noFill/>
                  </pic:spPr>
                </pic:pic>
              </a:graphicData>
            </a:graphic>
            <wp14:sizeRelH relativeFrom="page">
              <wp14:pctWidth>0</wp14:pctWidth>
            </wp14:sizeRelH>
            <wp14:sizeRelV relativeFrom="page">
              <wp14:pctHeight>0</wp14:pctHeight>
            </wp14:sizeRelV>
          </wp:anchor>
        </w:drawing>
      </w:r>
      <w:r>
        <w:rPr>
          <w:rFonts w:eastAsia="Arial"/>
          <w:noProof/>
          <w:lang w:val="en-US" w:eastAsia="en-US"/>
        </w:rPr>
        <w:drawing>
          <wp:inline distT="0" distB="0" distL="0" distR="0">
            <wp:extent cx="3493770" cy="3088005"/>
            <wp:effectExtent l="0" t="0" r="0" b="0"/>
            <wp:docPr id="26" name="Picture 11" descr="Pedal Box Photo_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dal Box Photo_ISO"/>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93770" cy="3088005"/>
                    </a:xfrm>
                    <a:prstGeom prst="rect">
                      <a:avLst/>
                    </a:prstGeom>
                    <a:noFill/>
                    <a:ln>
                      <a:noFill/>
                    </a:ln>
                  </pic:spPr>
                </pic:pic>
              </a:graphicData>
            </a:graphic>
          </wp:inline>
        </w:drawing>
      </w:r>
    </w:p>
    <w:p w:rsidR="00C95CE5" w:rsidRDefault="00C95CE5">
      <w:pPr>
        <w:rPr>
          <w:lang w:val="en-US"/>
        </w:rPr>
      </w:pPr>
    </w:p>
    <w:p w:rsidR="0016628B" w:rsidRDefault="0016628B">
      <w:pPr>
        <w:rPr>
          <w:lang w:val="en-US"/>
        </w:rPr>
        <w:sectPr w:rsidR="0016628B" w:rsidSect="00567DF0">
          <w:headerReference w:type="even" r:id="rId112"/>
          <w:headerReference w:type="default" r:id="rId113"/>
          <w:footerReference w:type="even" r:id="rId114"/>
          <w:footerReference w:type="default" r:id="rId115"/>
          <w:headerReference w:type="first" r:id="rId116"/>
          <w:footerReference w:type="first" r:id="rId117"/>
          <w:type w:val="continuous"/>
          <w:pgSz w:w="12240" w:h="15840" w:code="1"/>
          <w:pgMar w:top="1296" w:right="1296" w:bottom="1008" w:left="1296" w:header="708" w:footer="708" w:gutter="0"/>
          <w:cols w:space="720"/>
          <w:docGrid w:linePitch="360"/>
        </w:sectPr>
      </w:pPr>
    </w:p>
    <w:p w:rsidR="00C95CE5" w:rsidRDefault="00C95CE5">
      <w:pPr>
        <w:rPr>
          <w:lang w:val="en-US"/>
        </w:rPr>
      </w:pPr>
    </w:p>
    <w:p w:rsidR="0016628B" w:rsidRDefault="00063C93" w:rsidP="0016628B">
      <w:pPr>
        <w:pStyle w:val="Heading1"/>
        <w:rPr>
          <w:lang w:val="en-US"/>
        </w:rPr>
      </w:pPr>
      <w:r>
        <w:rPr>
          <w:lang w:val="en-US"/>
        </w:rPr>
        <w:br w:type="page"/>
      </w:r>
      <w:bookmarkStart w:id="247" w:name="_Toc399226726"/>
      <w:r w:rsidR="0016628B">
        <w:rPr>
          <w:lang w:val="en-US"/>
        </w:rPr>
        <w:lastRenderedPageBreak/>
        <w:t>Overall Grounding Concept</w:t>
      </w:r>
      <w:bookmarkEnd w:id="247"/>
    </w:p>
    <w:p w:rsidR="0016628B" w:rsidRDefault="0016628B" w:rsidP="0016628B">
      <w:pPr>
        <w:pStyle w:val="Heading2"/>
        <w:rPr>
          <w:lang w:val="en-US"/>
        </w:rPr>
      </w:pPr>
      <w:bookmarkStart w:id="248" w:name="_Toc399226727"/>
      <w:r>
        <w:rPr>
          <w:lang w:val="en-US"/>
        </w:rPr>
        <w:t>Description of the Grounding Concept</w:t>
      </w:r>
      <w:bookmarkEnd w:id="248"/>
    </w:p>
    <w:p w:rsidR="0016628B" w:rsidRDefault="009148DC" w:rsidP="0016628B">
      <w:pPr>
        <w:rPr>
          <w:lang w:val="en-US"/>
        </w:rPr>
      </w:pPr>
      <w:ins w:id="249" w:author="Keenan,Mark" w:date="2013-12-19T23:52:00Z">
        <w:r>
          <w:rPr>
            <w:lang w:val="en-US"/>
          </w:rPr>
          <w:t>The chassis is made from conductive chrome-moly and will provide low resistance paths through th</w:t>
        </w:r>
      </w:ins>
      <w:r>
        <w:rPr>
          <w:lang w:val="en-US"/>
        </w:rPr>
        <w:t xml:space="preserve">e frame. The steering wheel will have a ground wire threw </w:t>
      </w:r>
      <w:proofErr w:type="gramStart"/>
      <w:r>
        <w:rPr>
          <w:lang w:val="en-US"/>
        </w:rPr>
        <w:t>the disconnect</w:t>
      </w:r>
      <w:proofErr w:type="gramEnd"/>
      <w:r>
        <w:rPr>
          <w:lang w:val="en-US"/>
        </w:rPr>
        <w:t xml:space="preserve"> to insure low resistance. Firewalls will be mounted to the car with tabs welded to the frame. The tabs will have paint removed to make a solid electrical connection</w:t>
      </w:r>
      <w:r w:rsidR="001B6133">
        <w:rPr>
          <w:lang w:val="en-US"/>
        </w:rPr>
        <w:t xml:space="preserve"> to the firewall</w:t>
      </w:r>
      <w:r>
        <w:rPr>
          <w:lang w:val="en-US"/>
        </w:rPr>
        <w:t xml:space="preserve">. </w:t>
      </w:r>
    </w:p>
    <w:p w:rsidR="0016628B" w:rsidRDefault="0016628B" w:rsidP="0016628B">
      <w:pPr>
        <w:pStyle w:val="Heading2"/>
        <w:rPr>
          <w:lang w:val="en-US"/>
        </w:rPr>
      </w:pPr>
      <w:bookmarkStart w:id="250" w:name="_Toc399226728"/>
      <w:r>
        <w:rPr>
          <w:lang w:val="en-US"/>
        </w:rPr>
        <w:t>Grounding Measurements</w:t>
      </w:r>
      <w:bookmarkEnd w:id="250"/>
    </w:p>
    <w:p w:rsidR="00C95CE5" w:rsidRDefault="009148DC">
      <w:proofErr w:type="gramStart"/>
      <w:r>
        <w:rPr>
          <w:lang w:val="en-US"/>
        </w:rPr>
        <w:t>GLVMP location.</w:t>
      </w:r>
      <w:proofErr w:type="gramEnd"/>
      <w:r>
        <w:rPr>
          <w:lang w:val="en-US"/>
        </w:rPr>
        <w:t xml:space="preserve">  GLV battery lead comes out and lands on a frame bolt.</w:t>
      </w:r>
    </w:p>
    <w:p w:rsidR="0016628B" w:rsidRDefault="0016628B">
      <w:pPr>
        <w:sectPr w:rsidR="0016628B" w:rsidSect="00567DF0">
          <w:headerReference w:type="default" r:id="rId118"/>
          <w:type w:val="continuous"/>
          <w:pgSz w:w="12240" w:h="15840" w:code="1"/>
          <w:pgMar w:top="1296" w:right="1296" w:bottom="1008" w:left="1296" w:header="708" w:footer="708" w:gutter="0"/>
          <w:cols w:space="720"/>
          <w:docGrid w:linePitch="360"/>
        </w:sectPr>
      </w:pPr>
    </w:p>
    <w:p w:rsidR="00C95CE5" w:rsidRDefault="00063C93">
      <w:pPr>
        <w:pStyle w:val="Heading1"/>
        <w:rPr>
          <w:lang w:val="en-US"/>
        </w:rPr>
      </w:pPr>
      <w:r>
        <w:rPr>
          <w:lang w:val="en-US"/>
        </w:rPr>
        <w:lastRenderedPageBreak/>
        <w:br w:type="page"/>
      </w:r>
      <w:bookmarkStart w:id="251" w:name="_Toc399226729"/>
      <w:r w:rsidR="00C95CE5">
        <w:rPr>
          <w:lang w:val="en-US"/>
        </w:rPr>
        <w:lastRenderedPageBreak/>
        <w:t>Firewall(s)</w:t>
      </w:r>
      <w:bookmarkEnd w:id="251"/>
    </w:p>
    <w:p w:rsidR="00C95CE5" w:rsidRDefault="00C95CE5">
      <w:pPr>
        <w:pStyle w:val="Heading2"/>
        <w:rPr>
          <w:lang w:val="en-US"/>
        </w:rPr>
      </w:pPr>
      <w:bookmarkStart w:id="252" w:name="_Toc399226730"/>
      <w:r>
        <w:rPr>
          <w:lang w:val="en-US"/>
        </w:rPr>
        <w:t>Firewall</w:t>
      </w:r>
      <w:r w:rsidR="008C4AA2">
        <w:rPr>
          <w:lang w:val="en-US"/>
        </w:rPr>
        <w:t xml:space="preserve"> </w:t>
      </w:r>
      <w:r>
        <w:rPr>
          <w:lang w:val="en-US"/>
        </w:rPr>
        <w:t>1</w:t>
      </w:r>
      <w:bookmarkEnd w:id="252"/>
    </w:p>
    <w:p w:rsidR="00C95CE5" w:rsidRDefault="00C95CE5">
      <w:pPr>
        <w:pStyle w:val="Heading3"/>
        <w:rPr>
          <w:lang w:val="en-US"/>
        </w:rPr>
      </w:pPr>
      <w:bookmarkStart w:id="253" w:name="_Toc399226731"/>
      <w:r>
        <w:rPr>
          <w:lang w:val="en-US"/>
        </w:rPr>
        <w:t>Description/materials</w:t>
      </w:r>
      <w:bookmarkEnd w:id="253"/>
    </w:p>
    <w:p w:rsidR="00C95CE5" w:rsidRDefault="009148DC">
      <w:pPr>
        <w:rPr>
          <w:lang w:val="en-US"/>
        </w:rPr>
      </w:pPr>
      <w:ins w:id="254" w:author="Keenan,Mark" w:date="2013-12-19T23:52:00Z">
        <w:r>
          <w:rPr>
            <w:lang w:val="en-US"/>
          </w:rPr>
          <w:t>Th</w:t>
        </w:r>
      </w:ins>
      <w:r w:rsidR="005B6AE9">
        <w:rPr>
          <w:lang w:val="en-US"/>
        </w:rPr>
        <w:t>e</w:t>
      </w:r>
      <w:r w:rsidR="005B6AE9" w:rsidRPr="005B6AE9">
        <w:rPr>
          <w:lang w:val="en-US"/>
        </w:rPr>
        <w:t xml:space="preserve"> </w:t>
      </w:r>
      <w:ins w:id="255" w:author="Keenan,Mark" w:date="2013-12-19T23:53:00Z">
        <w:r w:rsidR="005B6AE9">
          <w:rPr>
            <w:lang w:val="en-US"/>
          </w:rPr>
          <w:t xml:space="preserve">firewall will be made from </w:t>
        </w:r>
      </w:ins>
      <w:r w:rsidR="005B6AE9">
        <w:rPr>
          <w:lang w:val="en-US"/>
        </w:rPr>
        <w:t>aluminum</w:t>
      </w:r>
      <w:ins w:id="256" w:author="Keenan,Mark" w:date="2013-12-19T23:53:00Z">
        <w:r w:rsidR="005B6AE9">
          <w:rPr>
            <w:lang w:val="en-US"/>
          </w:rPr>
          <w:t xml:space="preserve"> sheet. This material is UL 94 V0 rated for thicknesses greater than or equal to ¼”</w:t>
        </w:r>
      </w:ins>
      <w:r>
        <w:rPr>
          <w:lang w:val="en-US"/>
        </w:rPr>
        <w:t xml:space="preserve">. </w:t>
      </w:r>
    </w:p>
    <w:p w:rsidR="00C95CE5" w:rsidRDefault="00C95CE5">
      <w:pPr>
        <w:pStyle w:val="Heading3"/>
        <w:rPr>
          <w:lang w:val="en-US"/>
        </w:rPr>
      </w:pPr>
      <w:bookmarkStart w:id="257" w:name="_Toc399226732"/>
      <w:r>
        <w:rPr>
          <w:lang w:val="en-US"/>
        </w:rPr>
        <w:t>Position</w:t>
      </w:r>
      <w:r w:rsidR="008233BF">
        <w:rPr>
          <w:lang w:val="en-US"/>
        </w:rPr>
        <w:t xml:space="preserve"> </w:t>
      </w:r>
      <w:r>
        <w:rPr>
          <w:lang w:val="en-US"/>
        </w:rPr>
        <w:t>in</w:t>
      </w:r>
      <w:r w:rsidR="008233BF">
        <w:rPr>
          <w:lang w:val="en-US"/>
        </w:rPr>
        <w:t xml:space="preserve"> </w:t>
      </w:r>
      <w:r>
        <w:rPr>
          <w:lang w:val="en-US"/>
        </w:rPr>
        <w:t>car</w:t>
      </w:r>
      <w:bookmarkEnd w:id="257"/>
    </w:p>
    <w:p w:rsidR="00C95CE5" w:rsidRDefault="00C95CE5">
      <w:pPr>
        <w:rPr>
          <w:color w:val="FF0000"/>
          <w:lang w:val="en-US"/>
        </w:rPr>
      </w:pPr>
    </w:p>
    <w:p w:rsidR="008C4AA2" w:rsidRDefault="00A66E78">
      <w:pPr>
        <w:rPr>
          <w:color w:val="FF0000"/>
          <w:lang w:val="en-US"/>
        </w:rPr>
      </w:pPr>
      <w:r>
        <w:rPr>
          <w:noProof/>
          <w:color w:val="FF0000"/>
          <w:lang w:val="en-US" w:eastAsia="en-US"/>
        </w:rPr>
        <w:drawing>
          <wp:inline distT="0" distB="0" distL="0" distR="0">
            <wp:extent cx="6124575" cy="4925695"/>
            <wp:effectExtent l="0" t="0" r="9525" b="8255"/>
            <wp:docPr id="25" name="Picture 12" descr="Firewall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rewall (To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4575" cy="4925695"/>
                    </a:xfrm>
                    <a:prstGeom prst="rect">
                      <a:avLst/>
                    </a:prstGeom>
                    <a:noFill/>
                    <a:ln>
                      <a:noFill/>
                    </a:ln>
                  </pic:spPr>
                </pic:pic>
              </a:graphicData>
            </a:graphic>
          </wp:inline>
        </w:drawing>
      </w:r>
    </w:p>
    <w:p w:rsidR="00964931" w:rsidRDefault="00964931">
      <w:pPr>
        <w:rPr>
          <w:color w:val="FF0000"/>
          <w:lang w:val="en-US"/>
        </w:rPr>
      </w:pPr>
    </w:p>
    <w:p w:rsidR="00964931" w:rsidRDefault="00964931">
      <w:pPr>
        <w:rPr>
          <w:color w:val="FF0000"/>
          <w:lang w:val="en-US"/>
        </w:rPr>
      </w:pPr>
    </w:p>
    <w:p w:rsidR="00964931" w:rsidRDefault="00964931">
      <w:pPr>
        <w:rPr>
          <w:color w:val="FF0000"/>
          <w:lang w:val="en-US"/>
        </w:rPr>
      </w:pPr>
    </w:p>
    <w:p w:rsidR="008C4AA2" w:rsidRDefault="00A66E78">
      <w:pPr>
        <w:rPr>
          <w:color w:val="FF0000"/>
          <w:lang w:val="en-US"/>
        </w:rPr>
      </w:pPr>
      <w:r>
        <w:rPr>
          <w:noProof/>
          <w:color w:val="FF0000"/>
          <w:lang w:val="en-US" w:eastAsia="en-US"/>
        </w:rPr>
        <w:drawing>
          <wp:inline distT="0" distB="0" distL="0" distR="0">
            <wp:extent cx="6124575" cy="4020185"/>
            <wp:effectExtent l="0" t="0" r="9525" b="0"/>
            <wp:docPr id="24" name="Picture 13" descr="Firewall (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rewall (Iso)"/>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24575" cy="4020185"/>
                    </a:xfrm>
                    <a:prstGeom prst="rect">
                      <a:avLst/>
                    </a:prstGeom>
                    <a:noFill/>
                    <a:ln>
                      <a:noFill/>
                    </a:ln>
                  </pic:spPr>
                </pic:pic>
              </a:graphicData>
            </a:graphic>
          </wp:inline>
        </w:drawing>
      </w:r>
    </w:p>
    <w:p w:rsidR="00964931" w:rsidRDefault="00964931">
      <w:pPr>
        <w:rPr>
          <w:color w:val="FF0000"/>
          <w:lang w:val="en-US"/>
        </w:rPr>
      </w:pPr>
    </w:p>
    <w:p w:rsidR="00964931" w:rsidRPr="00B425F0" w:rsidRDefault="00A66E78">
      <w:pPr>
        <w:rPr>
          <w:color w:val="FF0000"/>
          <w:lang w:val="en-US"/>
        </w:rPr>
      </w:pPr>
      <w:r>
        <w:rPr>
          <w:noProof/>
          <w:color w:val="FF0000"/>
          <w:lang w:val="en-US" w:eastAsia="en-US"/>
        </w:rPr>
        <w:lastRenderedPageBreak/>
        <w:drawing>
          <wp:inline distT="0" distB="0" distL="0" distR="0">
            <wp:extent cx="6116320" cy="3381375"/>
            <wp:effectExtent l="0" t="0" r="0" b="9525"/>
            <wp:docPr id="23" name="Picture 14" descr="Firewall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rewall (Sid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16320" cy="3381375"/>
                    </a:xfrm>
                    <a:prstGeom prst="rect">
                      <a:avLst/>
                    </a:prstGeom>
                    <a:noFill/>
                    <a:ln>
                      <a:noFill/>
                    </a:ln>
                  </pic:spPr>
                </pic:pic>
              </a:graphicData>
            </a:graphic>
          </wp:inline>
        </w:drawing>
      </w:r>
    </w:p>
    <w:p w:rsidR="003A5679" w:rsidRDefault="00C95CE5" w:rsidP="003A5679">
      <w:pPr>
        <w:pStyle w:val="Heading2"/>
        <w:rPr>
          <w:lang w:val="en-US"/>
        </w:rPr>
      </w:pPr>
      <w:bookmarkStart w:id="258" w:name="_Toc399226733"/>
      <w:r>
        <w:rPr>
          <w:lang w:val="en-US"/>
        </w:rPr>
        <w:t>Firewall</w:t>
      </w:r>
      <w:bookmarkEnd w:id="258"/>
      <w:r w:rsidR="008C4AA2">
        <w:rPr>
          <w:lang w:val="en-US"/>
        </w:rPr>
        <w:t xml:space="preserve"> 2</w:t>
      </w:r>
    </w:p>
    <w:p w:rsidR="008C4AA2" w:rsidRDefault="008C4AA2" w:rsidP="008C4AA2">
      <w:pPr>
        <w:rPr>
          <w:lang w:val="en-US"/>
        </w:rPr>
      </w:pPr>
    </w:p>
    <w:p w:rsidR="008C4AA2" w:rsidRPr="008C4AA2" w:rsidRDefault="008C4AA2" w:rsidP="008C4AA2">
      <w:pPr>
        <w:rPr>
          <w:lang w:val="en-US"/>
        </w:rPr>
        <w:sectPr w:rsidR="008C4AA2" w:rsidRPr="008C4AA2" w:rsidSect="00567DF0">
          <w:headerReference w:type="even" r:id="rId122"/>
          <w:headerReference w:type="default" r:id="rId123"/>
          <w:footerReference w:type="even" r:id="rId124"/>
          <w:footerReference w:type="default" r:id="rId125"/>
          <w:headerReference w:type="first" r:id="rId126"/>
          <w:footerReference w:type="first" r:id="rId127"/>
          <w:type w:val="continuous"/>
          <w:pgSz w:w="12240" w:h="15840" w:code="1"/>
          <w:pgMar w:top="1296" w:right="1296" w:bottom="1008" w:left="1296" w:header="708" w:footer="708" w:gutter="0"/>
          <w:cols w:space="720"/>
          <w:docGrid w:linePitch="360"/>
        </w:sectPr>
      </w:pPr>
      <w:r>
        <w:rPr>
          <w:lang w:val="en-US"/>
        </w:rPr>
        <w:t>N/A</w:t>
      </w:r>
    </w:p>
    <w:p w:rsidR="00C95CE5" w:rsidRDefault="00063C93">
      <w:pPr>
        <w:pStyle w:val="Heading1"/>
        <w:rPr>
          <w:lang w:val="en-US"/>
        </w:rPr>
      </w:pPr>
      <w:r>
        <w:rPr>
          <w:lang w:val="en-US"/>
        </w:rPr>
        <w:lastRenderedPageBreak/>
        <w:br w:type="page"/>
      </w:r>
      <w:bookmarkStart w:id="259" w:name="_Toc399226734"/>
      <w:r w:rsidR="00C95CE5">
        <w:rPr>
          <w:lang w:val="en-US"/>
        </w:rPr>
        <w:lastRenderedPageBreak/>
        <w:t>Appendix</w:t>
      </w:r>
      <w:bookmarkEnd w:id="259"/>
    </w:p>
    <w:p w:rsidR="00C95CE5" w:rsidRDefault="00C95CE5">
      <w:pPr>
        <w:rPr>
          <w:b/>
          <w:lang w:val="en-US"/>
        </w:rPr>
      </w:pPr>
    </w:p>
    <w:p w:rsidR="00C95CE5" w:rsidRDefault="00C95CE5">
      <w:pPr>
        <w:rPr>
          <w:b/>
          <w:lang w:val="en-US"/>
        </w:rPr>
      </w:pPr>
    </w:p>
    <w:p w:rsidR="00C95CE5" w:rsidRDefault="00C95CE5">
      <w:pPr>
        <w:rPr>
          <w:b/>
          <w:lang w:val="en-US"/>
        </w:rPr>
      </w:pPr>
      <w:r>
        <w:rPr>
          <w:b/>
          <w:lang w:val="en-US"/>
        </w:rPr>
        <w:t>Numbering</w:t>
      </w:r>
      <w:r w:rsidR="008B7229">
        <w:rPr>
          <w:b/>
          <w:lang w:val="en-US"/>
        </w:rPr>
        <w:t xml:space="preserve"> </w:t>
      </w:r>
      <w:r>
        <w:rPr>
          <w:b/>
          <w:lang w:val="en-US"/>
        </w:rPr>
        <w:t>according</w:t>
      </w:r>
      <w:r w:rsidR="008B7229">
        <w:rPr>
          <w:b/>
          <w:lang w:val="en-US"/>
        </w:rPr>
        <w:t xml:space="preserve"> </w:t>
      </w:r>
      <w:r>
        <w:rPr>
          <w:b/>
          <w:lang w:val="en-US"/>
        </w:rPr>
        <w:t>to</w:t>
      </w:r>
      <w:r w:rsidR="008B7229">
        <w:rPr>
          <w:b/>
          <w:lang w:val="en-US"/>
        </w:rPr>
        <w:t xml:space="preserve"> </w:t>
      </w:r>
      <w:r>
        <w:rPr>
          <w:b/>
          <w:lang w:val="en-US"/>
        </w:rPr>
        <w:t>chapter</w:t>
      </w:r>
      <w:r w:rsidR="008B7229">
        <w:rPr>
          <w:b/>
          <w:lang w:val="en-US"/>
        </w:rPr>
        <w:t xml:space="preserve"> </w:t>
      </w:r>
      <w:r>
        <w:rPr>
          <w:b/>
          <w:lang w:val="en-US"/>
        </w:rPr>
        <w:t>1</w:t>
      </w:r>
      <w:r w:rsidR="008B7229">
        <w:rPr>
          <w:b/>
          <w:lang w:val="en-US"/>
        </w:rPr>
        <w:t xml:space="preserve"> </w:t>
      </w:r>
      <w:r>
        <w:rPr>
          <w:b/>
          <w:lang w:val="en-US"/>
        </w:rPr>
        <w:t>to</w:t>
      </w:r>
      <w:r w:rsidR="008B7229">
        <w:rPr>
          <w:b/>
          <w:lang w:val="en-US"/>
        </w:rPr>
        <w:t xml:space="preserve"> </w:t>
      </w:r>
      <w:r w:rsidR="008D558F">
        <w:rPr>
          <w:b/>
          <w:lang w:val="en-US"/>
        </w:rPr>
        <w:t>10</w:t>
      </w:r>
    </w:p>
    <w:p w:rsidR="00C95CE5" w:rsidRDefault="00C95CE5">
      <w:pPr>
        <w:rPr>
          <w:lang w:val="en-US"/>
        </w:rPr>
      </w:pPr>
      <w:r>
        <w:rPr>
          <w:lang w:val="en-US"/>
        </w:rPr>
        <w:t>A</w:t>
      </w:r>
      <w:r w:rsidR="008B7229">
        <w:rPr>
          <w:lang w:val="en-US"/>
        </w:rPr>
        <w:t xml:space="preserve"> </w:t>
      </w:r>
      <w:r>
        <w:rPr>
          <w:lang w:val="en-US"/>
        </w:rPr>
        <w:t>data</w:t>
      </w:r>
      <w:r w:rsidR="008B7229">
        <w:rPr>
          <w:lang w:val="en-US"/>
        </w:rPr>
        <w:t xml:space="preserve"> </w:t>
      </w:r>
      <w:r>
        <w:rPr>
          <w:lang w:val="en-US"/>
        </w:rPr>
        <w:t>sheet</w:t>
      </w:r>
      <w:r w:rsidR="008B7229">
        <w:rPr>
          <w:lang w:val="en-US"/>
        </w:rPr>
        <w:t xml:space="preserve"> </w:t>
      </w:r>
      <w:r>
        <w:rPr>
          <w:lang w:val="en-US"/>
        </w:rPr>
        <w:t>for</w:t>
      </w:r>
      <w:r w:rsidR="008B7229">
        <w:rPr>
          <w:lang w:val="en-US"/>
        </w:rPr>
        <w:t xml:space="preserve"> </w:t>
      </w:r>
      <w:r>
        <w:rPr>
          <w:lang w:val="en-US"/>
        </w:rPr>
        <w:t>motor</w:t>
      </w:r>
      <w:r w:rsidR="008B7229">
        <w:rPr>
          <w:lang w:val="en-US"/>
        </w:rPr>
        <w:t xml:space="preserve"> </w:t>
      </w:r>
      <w:r>
        <w:rPr>
          <w:lang w:val="en-US"/>
        </w:rPr>
        <w:t>controller</w:t>
      </w:r>
      <w:r w:rsidR="008B7229">
        <w:rPr>
          <w:lang w:val="en-US"/>
        </w:rPr>
        <w:t xml:space="preserve"> </w:t>
      </w:r>
      <w:r>
        <w:rPr>
          <w:lang w:val="en-US"/>
        </w:rPr>
        <w:t>one</w:t>
      </w:r>
      <w:r w:rsidR="008B7229">
        <w:rPr>
          <w:lang w:val="en-US"/>
        </w:rPr>
        <w:t xml:space="preserve"> </w:t>
      </w:r>
      <w:r>
        <w:rPr>
          <w:lang w:val="en-US"/>
        </w:rPr>
        <w:t>for</w:t>
      </w:r>
      <w:r w:rsidR="008B7229">
        <w:rPr>
          <w:lang w:val="en-US"/>
        </w:rPr>
        <w:t xml:space="preserve"> </w:t>
      </w:r>
      <w:r>
        <w:rPr>
          <w:lang w:val="en-US"/>
        </w:rPr>
        <w:t>example</w:t>
      </w:r>
      <w:r w:rsidR="008B7229">
        <w:rPr>
          <w:lang w:val="en-US"/>
        </w:rPr>
        <w:t xml:space="preserve"> </w:t>
      </w:r>
      <w:r>
        <w:rPr>
          <w:lang w:val="en-US"/>
        </w:rPr>
        <w:t>has</w:t>
      </w:r>
      <w:r w:rsidR="008B7229">
        <w:rPr>
          <w:lang w:val="en-US"/>
        </w:rPr>
        <w:t xml:space="preserve"> </w:t>
      </w:r>
      <w:r>
        <w:rPr>
          <w:lang w:val="en-US"/>
        </w:rPr>
        <w:t>to</w:t>
      </w:r>
      <w:r w:rsidR="008B7229">
        <w:rPr>
          <w:lang w:val="en-US"/>
        </w:rPr>
        <w:t xml:space="preserve"> </w:t>
      </w:r>
      <w:r>
        <w:rPr>
          <w:lang w:val="en-US"/>
        </w:rPr>
        <w:t>have</w:t>
      </w:r>
      <w:r w:rsidR="008B7229">
        <w:rPr>
          <w:lang w:val="en-US"/>
        </w:rPr>
        <w:t xml:space="preserve"> </w:t>
      </w:r>
      <w:r>
        <w:rPr>
          <w:lang w:val="en-US"/>
        </w:rPr>
        <w:t>the</w:t>
      </w:r>
      <w:r w:rsidR="008B7229">
        <w:rPr>
          <w:lang w:val="en-US"/>
        </w:rPr>
        <w:t xml:space="preserve"> </w:t>
      </w:r>
      <w:r>
        <w:rPr>
          <w:lang w:val="en-US"/>
        </w:rPr>
        <w:t>numbering</w:t>
      </w:r>
      <w:r w:rsidR="008B7229">
        <w:rPr>
          <w:lang w:val="en-US"/>
        </w:rPr>
        <w:t xml:space="preserve"> </w:t>
      </w:r>
      <w:r w:rsidR="00C63F23">
        <w:rPr>
          <w:rFonts w:eastAsia="Arial"/>
          <w:lang w:val="en-US"/>
        </w:rPr>
        <w:t>11.</w:t>
      </w:r>
      <w:r w:rsidR="00C63F23">
        <w:rPr>
          <w:lang w:val="en-US"/>
        </w:rPr>
        <w:t>10.5</w:t>
      </w:r>
    </w:p>
    <w:p w:rsidR="00C67C8B" w:rsidRDefault="00C67C8B">
      <w:pPr>
        <w:rPr>
          <w:lang w:val="en-US"/>
        </w:rPr>
      </w:pPr>
      <w:r>
        <w:rPr>
          <w:lang w:val="en-US"/>
        </w:rPr>
        <w:t>Example appendix entry</w:t>
      </w:r>
      <w:r w:rsidR="00824E9D">
        <w:rPr>
          <w:lang w:val="en-US"/>
        </w:rPr>
        <w:t>:</w:t>
      </w:r>
    </w:p>
    <w:p w:rsidR="00C67C8B" w:rsidRDefault="00C63F23">
      <w:pPr>
        <w:rPr>
          <w:lang w:val="en-US"/>
        </w:rPr>
      </w:pPr>
      <w:r>
        <w:rPr>
          <w:lang w:val="en-US"/>
        </w:rPr>
        <w:t>11.</w:t>
      </w:r>
      <w:r w:rsidR="00824E9D">
        <w:rPr>
          <w:lang w:val="en-US"/>
        </w:rPr>
        <w:t>2.2 – Bender IR155-3203 IMD ratings</w:t>
      </w:r>
    </w:p>
    <w:p w:rsidR="00824E9D" w:rsidRDefault="00824E9D">
      <w:pPr>
        <w:rPr>
          <w:lang w:val="en-US"/>
        </w:rPr>
      </w:pPr>
      <w:proofErr w:type="gramStart"/>
      <w:r>
        <w:rPr>
          <w:lang w:val="en-US"/>
        </w:rPr>
        <w:t xml:space="preserve">Referred from </w:t>
      </w:r>
      <w:r w:rsidR="008A79C5">
        <w:rPr>
          <w:lang w:val="en-US"/>
        </w:rPr>
        <w:fldChar w:fldCharType="begin"/>
      </w:r>
      <w:r>
        <w:rPr>
          <w:lang w:val="en-US"/>
        </w:rPr>
        <w:instrText xml:space="preserve"> REF _Ref399226466 \r \h </w:instrText>
      </w:r>
      <w:r w:rsidR="008A79C5">
        <w:rPr>
          <w:lang w:val="en-US"/>
        </w:rPr>
      </w:r>
      <w:r w:rsidR="008A79C5">
        <w:rPr>
          <w:lang w:val="en-US"/>
        </w:rPr>
        <w:fldChar w:fldCharType="separate"/>
      </w:r>
      <w:r w:rsidR="0060186C">
        <w:rPr>
          <w:lang w:val="en-US"/>
        </w:rPr>
        <w:t>2.1.1</w:t>
      </w:r>
      <w:r w:rsidR="008A79C5">
        <w:rPr>
          <w:lang w:val="en-US"/>
        </w:rPr>
        <w:fldChar w:fldCharType="end"/>
      </w:r>
      <w:r>
        <w:rPr>
          <w:lang w:val="en-US"/>
        </w:rPr>
        <w:t>.</w:t>
      </w:r>
      <w:proofErr w:type="gramEnd"/>
    </w:p>
    <w:p w:rsidR="00A770D0" w:rsidRDefault="004F37EC">
      <w:pPr>
        <w:rPr>
          <w:noProof/>
          <w:lang w:val="en-US" w:eastAsia="en-US"/>
        </w:rPr>
      </w:pPr>
      <w:r>
        <w:rPr>
          <w:noProof/>
          <w:lang w:val="en-US" w:eastAsia="en-US"/>
        </w:rPr>
        <w:drawing>
          <wp:inline distT="0" distB="0" distL="0" distR="0">
            <wp:extent cx="3466465" cy="456501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l="24261" t="24500" r="51633" b="30289"/>
                    <a:stretch>
                      <a:fillRect/>
                    </a:stretch>
                  </pic:blipFill>
                  <pic:spPr bwMode="auto">
                    <a:xfrm>
                      <a:off x="0" y="0"/>
                      <a:ext cx="3466465" cy="4565015"/>
                    </a:xfrm>
                    <a:prstGeom prst="rect">
                      <a:avLst/>
                    </a:prstGeom>
                    <a:noFill/>
                    <a:ln>
                      <a:noFill/>
                    </a:ln>
                  </pic:spPr>
                </pic:pic>
              </a:graphicData>
            </a:graphic>
          </wp:inline>
        </w:drawing>
      </w:r>
    </w:p>
    <w:p w:rsidR="00824E9D" w:rsidRPr="002F736A" w:rsidRDefault="00824E9D">
      <w:pPr>
        <w:rPr>
          <w:lang w:val="en-US"/>
        </w:rPr>
      </w:pPr>
      <w:r>
        <w:rPr>
          <w:noProof/>
          <w:lang w:val="en-US" w:eastAsia="en-US"/>
        </w:rPr>
        <w:t>Complete data sheet located at:</w:t>
      </w:r>
      <w:hyperlink r:id="rId129" w:history="1">
        <w:r w:rsidRPr="00D01486">
          <w:rPr>
            <w:rStyle w:val="Hyperlink"/>
            <w:noProof/>
            <w:lang w:val="en-US" w:eastAsia="en-US"/>
          </w:rPr>
          <w:t>http://www.bender-de.com/fileadmin/products/doc/IR155-32xx-V004_DB_en.pdf</w:t>
        </w:r>
      </w:hyperlink>
    </w:p>
    <w:sectPr w:rsidR="00824E9D" w:rsidRPr="002F736A" w:rsidSect="00567DF0">
      <w:headerReference w:type="even" r:id="rId130"/>
      <w:headerReference w:type="default" r:id="rId131"/>
      <w:footerReference w:type="even" r:id="rId132"/>
      <w:footerReference w:type="default" r:id="rId133"/>
      <w:headerReference w:type="first" r:id="rId134"/>
      <w:footerReference w:type="first" r:id="rId135"/>
      <w:type w:val="continuous"/>
      <w:pgSz w:w="12240" w:h="15840" w:code="1"/>
      <w:pgMar w:top="1296" w:right="1296" w:bottom="1008" w:left="1296" w:header="708" w:footer="70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1862" w:rsidRDefault="00871862">
      <w:pPr>
        <w:spacing w:after="0" w:line="240" w:lineRule="auto"/>
      </w:pPr>
      <w:r>
        <w:separator/>
      </w:r>
    </w:p>
  </w:endnote>
  <w:endnote w:type="continuationSeparator" w:id="0">
    <w:p w:rsidR="00871862" w:rsidRDefault="008718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MS Mincho"/>
    <w:charset w:val="80"/>
    <w:family w:val="auto"/>
    <w:pitch w:val="default"/>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rsidP="006F57DC">
    <w:pPr>
      <w:pStyle w:val="Footer"/>
      <w:jc w:val="center"/>
    </w:pPr>
    <w:r>
      <w:t>2014 Formula SAE Electric</w:t>
    </w:r>
    <w:r>
      <w:tab/>
    </w:r>
    <w:r>
      <w:tab/>
    </w:r>
    <w:r>
      <w:fldChar w:fldCharType="begin"/>
    </w:r>
    <w:r>
      <w:instrText xml:space="preserve"> PAGE </w:instrText>
    </w:r>
    <w:r>
      <w:fldChar w:fldCharType="separate"/>
    </w:r>
    <w:r w:rsidR="00FF23B5">
      <w:rPr>
        <w:noProof/>
      </w:rPr>
      <w:t>ix</w:t>
    </w:r>
    <w:r>
      <w:rPr>
        <w:noProof/>
      </w:rPr>
      <w:fldChar w:fldCharType="end"/>
    </w:r>
  </w:p>
  <w:p w:rsidR="00A85768" w:rsidRDefault="00A85768">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rsidP="006F57DC">
    <w:pPr>
      <w:pStyle w:val="Footer"/>
      <w:jc w:val="center"/>
    </w:pPr>
    <w:r>
      <w:t>2014 Formula SAE Electric</w:t>
    </w:r>
    <w:r>
      <w:tab/>
    </w:r>
    <w:r>
      <w:tab/>
    </w:r>
    <w:r>
      <w:fldChar w:fldCharType="begin"/>
    </w:r>
    <w:r>
      <w:instrText xml:space="preserve"> PAGE </w:instrText>
    </w:r>
    <w:r>
      <w:fldChar w:fldCharType="separate"/>
    </w:r>
    <w:r w:rsidR="00FF23B5">
      <w:rPr>
        <w:noProof/>
      </w:rPr>
      <w:t>3</w:t>
    </w:r>
    <w:r>
      <w:rPr>
        <w:noProof/>
      </w:rPr>
      <w:fldChar w:fldCharType="end"/>
    </w:r>
  </w:p>
  <w:p w:rsidR="00A85768" w:rsidRDefault="00A85768">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rsidP="006F57DC">
    <w:pPr>
      <w:pStyle w:val="Footer"/>
      <w:jc w:val="center"/>
    </w:pPr>
    <w:r>
      <w:t xml:space="preserve">2014 Formula SAE Electric </w:t>
    </w:r>
    <w:r>
      <w:tab/>
    </w:r>
    <w:r>
      <w:tab/>
    </w:r>
    <w:r>
      <w:fldChar w:fldCharType="begin"/>
    </w:r>
    <w:r>
      <w:instrText xml:space="preserve"> PAGE </w:instrText>
    </w:r>
    <w:r>
      <w:fldChar w:fldCharType="separate"/>
    </w:r>
    <w:r w:rsidR="00FF23B5">
      <w:rPr>
        <w:noProof/>
      </w:rPr>
      <w:t>23</w:t>
    </w:r>
    <w:r>
      <w:rPr>
        <w:noProof/>
      </w:rPr>
      <w:fldChar w:fldCharType="end"/>
    </w:r>
  </w:p>
  <w:p w:rsidR="00A85768" w:rsidRDefault="00A85768">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rsidP="006F57DC">
    <w:pPr>
      <w:pStyle w:val="Footer"/>
      <w:jc w:val="center"/>
    </w:pPr>
    <w:r>
      <w:t>2014 Formula SAE Electric</w:t>
    </w:r>
    <w:r>
      <w:tab/>
    </w:r>
    <w:r>
      <w:tab/>
    </w:r>
    <w:r>
      <w:fldChar w:fldCharType="begin"/>
    </w:r>
    <w:r>
      <w:instrText xml:space="preserve"> PAGE </w:instrText>
    </w:r>
    <w:r>
      <w:fldChar w:fldCharType="separate"/>
    </w:r>
    <w:r w:rsidR="00FF23B5">
      <w:rPr>
        <w:noProof/>
      </w:rPr>
      <w:t>29</w:t>
    </w:r>
    <w:r>
      <w:rPr>
        <w:noProof/>
      </w:rPr>
      <w:fldChar w:fldCharType="end"/>
    </w:r>
  </w:p>
  <w:p w:rsidR="00A85768" w:rsidRDefault="00A85768">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rsidP="006F57DC">
    <w:pPr>
      <w:pStyle w:val="Footer"/>
      <w:jc w:val="center"/>
    </w:pPr>
    <w:r>
      <w:t>2014 Formula SAE Electric</w:t>
    </w:r>
    <w:r>
      <w:tab/>
    </w:r>
    <w:r>
      <w:tab/>
    </w:r>
    <w:r>
      <w:fldChar w:fldCharType="begin"/>
    </w:r>
    <w:r>
      <w:instrText xml:space="preserve"> PAGE </w:instrText>
    </w:r>
    <w:r>
      <w:fldChar w:fldCharType="separate"/>
    </w:r>
    <w:r w:rsidR="00FF23B5">
      <w:rPr>
        <w:noProof/>
      </w:rPr>
      <w:t>37</w:t>
    </w:r>
    <w:r>
      <w:rPr>
        <w:noProof/>
      </w:rPr>
      <w:fldChar w:fldCharType="end"/>
    </w:r>
  </w:p>
  <w:p w:rsidR="00A85768" w:rsidRDefault="00A85768">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rsidP="006F57DC">
    <w:pPr>
      <w:pStyle w:val="Footer"/>
      <w:jc w:val="center"/>
    </w:pPr>
    <w:r>
      <w:t>2014 Formula SAE Electric</w:t>
    </w:r>
    <w:r>
      <w:tab/>
    </w:r>
    <w:r>
      <w:tab/>
    </w:r>
    <w:r>
      <w:fldChar w:fldCharType="begin"/>
    </w:r>
    <w:r>
      <w:instrText xml:space="preserve"> PAGE </w:instrText>
    </w:r>
    <w:r>
      <w:fldChar w:fldCharType="separate"/>
    </w:r>
    <w:r w:rsidR="00FF23B5">
      <w:rPr>
        <w:noProof/>
      </w:rPr>
      <w:t>40</w:t>
    </w:r>
    <w:r>
      <w:rPr>
        <w:noProof/>
      </w:rPr>
      <w:fldChar w:fldCharType="end"/>
    </w:r>
  </w:p>
  <w:p w:rsidR="00A85768" w:rsidRDefault="00A85768">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rsidP="00567DF0">
    <w:pPr>
      <w:pStyle w:val="Footer"/>
    </w:pPr>
    <w:r>
      <w:t>2014 Formula SAE Electric</w:t>
    </w:r>
    <w:r>
      <w:tab/>
    </w:r>
    <w:r>
      <w:tab/>
    </w:r>
    <w:r>
      <w:fldChar w:fldCharType="begin"/>
    </w:r>
    <w:r>
      <w:instrText xml:space="preserve"> PAGE </w:instrText>
    </w:r>
    <w:r>
      <w:fldChar w:fldCharType="separate"/>
    </w:r>
    <w:r w:rsidR="00FF23B5">
      <w:rPr>
        <w:noProof/>
      </w:rPr>
      <w:t>6</w:t>
    </w:r>
    <w:r>
      <w:rPr>
        <w:noProof/>
      </w:rPr>
      <w:fldChar w:fldCharType="end"/>
    </w:r>
  </w:p>
  <w:p w:rsidR="00A85768" w:rsidRDefault="00A85768">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rsidP="006F57DC">
    <w:pPr>
      <w:pStyle w:val="Footer"/>
      <w:jc w:val="center"/>
    </w:pPr>
    <w:r>
      <w:t xml:space="preserve">2014 Formula SAE Electric </w:t>
    </w:r>
    <w:r>
      <w:tab/>
    </w:r>
    <w:r>
      <w:tab/>
    </w:r>
    <w:r>
      <w:fldChar w:fldCharType="begin"/>
    </w:r>
    <w:r>
      <w:instrText xml:space="preserve"> PAGE </w:instrText>
    </w:r>
    <w:r>
      <w:fldChar w:fldCharType="separate"/>
    </w:r>
    <w:r w:rsidR="00FF23B5">
      <w:rPr>
        <w:noProof/>
      </w:rPr>
      <w:t>43</w:t>
    </w:r>
    <w:r>
      <w:rPr>
        <w:noProof/>
      </w:rPr>
      <w:fldChar w:fldCharType="end"/>
    </w:r>
  </w:p>
  <w:p w:rsidR="00A85768" w:rsidRDefault="00A85768">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rsidP="006F57DC">
    <w:pPr>
      <w:pStyle w:val="Footer"/>
      <w:jc w:val="center"/>
    </w:pPr>
    <w:r>
      <w:t xml:space="preserve">2014 Formula SAE Electric </w:t>
    </w:r>
    <w:r>
      <w:tab/>
    </w:r>
    <w:r>
      <w:tab/>
    </w:r>
    <w:r>
      <w:fldChar w:fldCharType="begin"/>
    </w:r>
    <w:r>
      <w:instrText xml:space="preserve"> PAGE </w:instrText>
    </w:r>
    <w:r>
      <w:fldChar w:fldCharType="separate"/>
    </w:r>
    <w:r w:rsidR="00FF23B5">
      <w:rPr>
        <w:noProof/>
      </w:rPr>
      <w:t>45</w:t>
    </w:r>
    <w:r>
      <w:rPr>
        <w:noProof/>
      </w:rPr>
      <w:fldChar w:fldCharType="end"/>
    </w:r>
  </w:p>
  <w:p w:rsidR="00A85768" w:rsidRDefault="00A85768">
    <w:pPr>
      <w:pStyle w:val="Foote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rsidP="006F57DC">
    <w:pPr>
      <w:pStyle w:val="Footer"/>
      <w:jc w:val="center"/>
    </w:pPr>
    <w:r>
      <w:t>2014 Formula SAE Electric</w:t>
    </w:r>
    <w:r>
      <w:tab/>
    </w:r>
    <w:r>
      <w:tab/>
    </w:r>
    <w:r>
      <w:fldChar w:fldCharType="begin"/>
    </w:r>
    <w:r>
      <w:instrText xml:space="preserve"> PAGE </w:instrText>
    </w:r>
    <w:r>
      <w:fldChar w:fldCharType="separate"/>
    </w:r>
    <w:r w:rsidR="00FF23B5">
      <w:rPr>
        <w:noProof/>
      </w:rPr>
      <w:t>46</w:t>
    </w:r>
    <w:r>
      <w:rPr>
        <w:noProof/>
      </w:rPr>
      <w:fldChar w:fldCharType="end"/>
    </w:r>
  </w:p>
  <w:p w:rsidR="00A85768" w:rsidRDefault="00A85768">
    <w:pPr>
      <w:pStyle w:val="Foo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rsidP="006F57DC">
    <w:pPr>
      <w:pStyle w:val="Footer"/>
      <w:jc w:val="center"/>
    </w:pPr>
    <w:r>
      <w:t xml:space="preserve">2014 Formula SAE Electric </w:t>
    </w:r>
    <w:r>
      <w:tab/>
    </w:r>
    <w:r>
      <w:tab/>
    </w:r>
    <w:r>
      <w:fldChar w:fldCharType="begin"/>
    </w:r>
    <w:r>
      <w:instrText xml:space="preserve"> PAGE </w:instrText>
    </w:r>
    <w:r>
      <w:fldChar w:fldCharType="separate"/>
    </w:r>
    <w:r w:rsidR="00FF23B5">
      <w:rPr>
        <w:noProof/>
      </w:rPr>
      <w:t>49</w:t>
    </w:r>
    <w:r>
      <w:rPr>
        <w:noProof/>
      </w:rPr>
      <w:fldChar w:fldCharType="end"/>
    </w:r>
  </w:p>
  <w:p w:rsidR="00A85768" w:rsidRDefault="00A8576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rsidP="00567DF0">
    <w:pPr>
      <w:pStyle w:val="Footer"/>
    </w:pPr>
    <w:r>
      <w:t xml:space="preserve">2013 </w:t>
    </w:r>
    <w:r>
      <w:t>Formula SAE Electric</w:t>
    </w:r>
    <w:r>
      <w:tab/>
    </w:r>
    <w:r>
      <w:tab/>
    </w:r>
    <w:r>
      <w:fldChar w:fldCharType="begin"/>
    </w:r>
    <w:r>
      <w:instrText xml:space="preserve"> PAGE </w:instrText>
    </w:r>
    <w:r>
      <w:fldChar w:fldCharType="separate"/>
    </w:r>
    <w:r>
      <w:rPr>
        <w:noProof/>
      </w:rPr>
      <w:t>vii</w:t>
    </w:r>
    <w:r>
      <w:rPr>
        <w:noProof/>
      </w:rPr>
      <w:fldChar w:fldCharType="end"/>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rsidP="006F57DC">
    <w:pPr>
      <w:pStyle w:val="Footer"/>
      <w:jc w:val="center"/>
    </w:pPr>
    <w:r>
      <w:t>2014 Formula SAE Electric</w:t>
    </w:r>
    <w:r>
      <w:tab/>
    </w:r>
    <w:r>
      <w:tab/>
    </w:r>
    <w:r>
      <w:fldChar w:fldCharType="begin"/>
    </w:r>
    <w:r>
      <w:instrText xml:space="preserve"> PAGE </w:instrText>
    </w:r>
    <w:r>
      <w:fldChar w:fldCharType="separate"/>
    </w:r>
    <w:r w:rsidR="00FF23B5">
      <w:rPr>
        <w:noProof/>
      </w:rPr>
      <w:t>50</w:t>
    </w:r>
    <w:r>
      <w:rPr>
        <w:noProof/>
      </w:rPr>
      <w:fldChar w:fldCharType="end"/>
    </w:r>
  </w:p>
  <w:p w:rsidR="00A85768" w:rsidRDefault="00A85768">
    <w:pPr>
      <w:pStyle w:val="Foote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rsidP="006F57DC">
    <w:pPr>
      <w:pStyle w:val="Footer"/>
      <w:jc w:val="center"/>
    </w:pPr>
    <w:r>
      <w:t xml:space="preserve">2014 </w:t>
    </w:r>
    <w:r>
      <w:t>Formula SAE Electric</w:t>
    </w:r>
    <w:r>
      <w:tab/>
    </w:r>
    <w:r>
      <w:tab/>
    </w:r>
    <w:r>
      <w:fldChar w:fldCharType="begin"/>
    </w:r>
    <w:r>
      <w:instrText xml:space="preserve"> PAGE </w:instrText>
    </w:r>
    <w:r>
      <w:fldChar w:fldCharType="separate"/>
    </w:r>
    <w:r w:rsidR="00FF23B5">
      <w:rPr>
        <w:noProof/>
      </w:rPr>
      <w:t>vii</w:t>
    </w:r>
    <w:r>
      <w:rPr>
        <w:noProof/>
      </w:rPr>
      <w:fldChar w:fldCharType="end"/>
    </w:r>
  </w:p>
  <w:p w:rsidR="00A85768" w:rsidRDefault="00A85768">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rsidP="006F57DC">
    <w:pPr>
      <w:pStyle w:val="Footer"/>
      <w:jc w:val="center"/>
    </w:pPr>
    <w:r>
      <w:t xml:space="preserve">2014 </w:t>
    </w:r>
    <w:r>
      <w:t>Formula SAE Electric</w:t>
    </w:r>
    <w:r>
      <w:tab/>
    </w:r>
    <w:r>
      <w:tab/>
    </w:r>
    <w:r>
      <w:fldChar w:fldCharType="begin"/>
    </w:r>
    <w:r>
      <w:instrText xml:space="preserve"> PAGE </w:instrText>
    </w:r>
    <w:r>
      <w:fldChar w:fldCharType="separate"/>
    </w:r>
    <w:r w:rsidR="00FF23B5">
      <w:rPr>
        <w:noProof/>
      </w:rPr>
      <w:t>viii</w:t>
    </w:r>
    <w:r>
      <w:rPr>
        <w:noProof/>
      </w:rPr>
      <w:fldChar w:fldCharType="end"/>
    </w:r>
  </w:p>
  <w:p w:rsidR="00A85768" w:rsidRDefault="00A857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1862" w:rsidRDefault="00871862">
      <w:pPr>
        <w:spacing w:after="0" w:line="240" w:lineRule="auto"/>
      </w:pPr>
      <w:r>
        <w:separator/>
      </w:r>
    </w:p>
  </w:footnote>
  <w:footnote w:type="continuationSeparator" w:id="0">
    <w:p w:rsidR="00871862" w:rsidRDefault="008718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rsidP="0032015E">
    <w:pPr>
      <w:spacing w:after="0" w:line="240" w:lineRule="auto"/>
      <w:ind w:left="1416" w:firstLine="708"/>
      <w:rPr>
        <w:b/>
        <w:sz w:val="28"/>
        <w:lang w:val="en-US"/>
      </w:rPr>
    </w:pPr>
    <w:r>
      <w:rPr>
        <w:noProof/>
        <w:lang w:val="en-US" w:eastAsia="en-US"/>
      </w:rPr>
      <w:drawing>
        <wp:anchor distT="0" distB="0" distL="114300" distR="114300" simplePos="0" relativeHeight="251657728" behindDoc="0" locked="0" layoutInCell="1" allowOverlap="1">
          <wp:simplePos x="0" y="0"/>
          <wp:positionH relativeFrom="margin">
            <wp:posOffset>-19050</wp:posOffset>
          </wp:positionH>
          <wp:positionV relativeFrom="margin">
            <wp:posOffset>-990600</wp:posOffset>
          </wp:positionV>
          <wp:extent cx="1381125" cy="1057275"/>
          <wp:effectExtent l="0" t="0" r="0" b="0"/>
          <wp:wrapSquare wrapText="bothSides"/>
          <wp:docPr id="3" name="Picture 3" descr="sae_tm_vrt_dbl_rgb_pos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e_tm_vrt_dbl_rgb_pos_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1057275"/>
                  </a:xfrm>
                  <a:prstGeom prst="rect">
                    <a:avLst/>
                  </a:prstGeom>
                  <a:noFill/>
                  <a:ln>
                    <a:noFill/>
                  </a:ln>
                </pic:spPr>
              </pic:pic>
            </a:graphicData>
          </a:graphic>
        </wp:anchor>
      </w:drawing>
    </w:r>
  </w:p>
  <w:p w:rsidR="00A85768" w:rsidRDefault="00A85768" w:rsidP="0032015E">
    <w:pPr>
      <w:spacing w:after="0" w:line="240" w:lineRule="auto"/>
      <w:ind w:left="1416" w:firstLine="924"/>
      <w:rPr>
        <w:b/>
        <w:sz w:val="28"/>
        <w:lang w:val="en-US"/>
      </w:rPr>
    </w:pPr>
    <w:r>
      <w:rPr>
        <w:b/>
        <w:sz w:val="28"/>
        <w:lang w:val="en-US"/>
      </w:rPr>
      <w:t xml:space="preserve">Formula SAE </w:t>
    </w:r>
    <w:r>
      <w:rPr>
        <w:b/>
        <w:sz w:val="28"/>
        <w:lang w:val="en-US"/>
      </w:rPr>
      <w:tab/>
    </w:r>
  </w:p>
  <w:p w:rsidR="00A85768" w:rsidRDefault="00A85768" w:rsidP="0032015E">
    <w:pPr>
      <w:spacing w:after="0" w:line="240" w:lineRule="auto"/>
      <w:ind w:left="1416" w:firstLine="924"/>
      <w:rPr>
        <w:b/>
        <w:sz w:val="28"/>
        <w:lang w:val="en-US"/>
      </w:rPr>
    </w:pPr>
    <w:proofErr w:type="spellStart"/>
    <w:r>
      <w:rPr>
        <w:b/>
        <w:sz w:val="28"/>
        <w:lang w:val="en-US"/>
      </w:rPr>
      <w:t>ElectricalSystem</w:t>
    </w:r>
    <w:proofErr w:type="spellEnd"/>
    <w:r>
      <w:rPr>
        <w:b/>
        <w:sz w:val="28"/>
        <w:lang w:val="en-US"/>
      </w:rPr>
      <w:t xml:space="preserve"> Form Template for Electric </w:t>
    </w:r>
    <w:r>
      <w:rPr>
        <w:rFonts w:eastAsia="Arial"/>
        <w:b/>
        <w:sz w:val="28"/>
        <w:lang w:val="en-US"/>
      </w:rPr>
      <w:t>Vehicles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pPr>
      <w:pStyle w:val="Header"/>
      <w:rPr>
        <w:lang w:val="en-US"/>
      </w:rPr>
    </w:pPr>
    <w:r>
      <w:rPr>
        <w:lang w:val="en-US"/>
      </w:rPr>
      <w:t>The University of Akron</w:t>
    </w:r>
    <w:proofErr w:type="gramStart"/>
    <w:r>
      <w:rPr>
        <w:lang w:val="en-US"/>
      </w:rPr>
      <w:t>,</w:t>
    </w:r>
    <w:r>
      <w:rPr>
        <w:rFonts w:ascii="Verdana" w:hAnsi="Verdana"/>
        <w:color w:val="000000"/>
        <w:shd w:val="clear" w:color="auto" w:fill="FFFFFF"/>
      </w:rPr>
      <w:t>E217</w:t>
    </w:r>
    <w:proofErr w:type="gramEnd"/>
    <w:r>
      <w:rPr>
        <w:lang w:val="en-US"/>
      </w:rPr>
      <w:tab/>
    </w:r>
    <w:r>
      <w:rPr>
        <w:lang w:val="en-US"/>
      </w:rPr>
      <w:tab/>
      <w:t>__________________________________________________________________________</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pPr>
      <w:pStyle w:val="Header"/>
      <w:rPr>
        <w:lang w:val="en-US"/>
      </w:rPr>
    </w:pPr>
    <w:r>
      <w:rPr>
        <w:lang w:val="en-US"/>
      </w:rPr>
      <w:t>The University of Akron</w:t>
    </w:r>
    <w:proofErr w:type="gramStart"/>
    <w:r>
      <w:rPr>
        <w:lang w:val="en-US"/>
      </w:rPr>
      <w:t>,</w:t>
    </w:r>
    <w:r>
      <w:rPr>
        <w:rFonts w:ascii="Verdana" w:hAnsi="Verdana"/>
        <w:color w:val="000000"/>
        <w:shd w:val="clear" w:color="auto" w:fill="FFFFFF"/>
      </w:rPr>
      <w:t>E21</w:t>
    </w:r>
    <w:proofErr w:type="gramEnd"/>
    <w:r>
      <w:rPr>
        <w:lang w:val="en-US"/>
      </w:rPr>
      <w:tab/>
      <w:t>__________________________________________________________________________</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pPr>
      <w:pStyle w:val="Header"/>
      <w:rPr>
        <w:lang w:val="en-US"/>
      </w:rPr>
    </w:pPr>
    <w:r>
      <w:rPr>
        <w:lang w:val="en-US"/>
      </w:rPr>
      <w:t>The University of Akron</w:t>
    </w:r>
    <w:proofErr w:type="gramStart"/>
    <w:r>
      <w:rPr>
        <w:lang w:val="en-US"/>
      </w:rPr>
      <w:t>,</w:t>
    </w:r>
    <w:r>
      <w:rPr>
        <w:rFonts w:ascii="Verdana" w:hAnsi="Verdana"/>
        <w:color w:val="000000"/>
        <w:shd w:val="clear" w:color="auto" w:fill="FFFFFF"/>
      </w:rPr>
      <w:t>E21</w:t>
    </w:r>
    <w:proofErr w:type="gramEnd"/>
    <w:r>
      <w:rPr>
        <w:lang w:val="en-US"/>
      </w:rPr>
      <w:tab/>
    </w:r>
    <w:r>
      <w:rPr>
        <w:lang w:val="en-US"/>
      </w:rPr>
      <w:tab/>
    </w:r>
  </w:p>
  <w:p w:rsidR="00A85768" w:rsidRDefault="00A85768">
    <w:pPr>
      <w:pStyle w:val="Header"/>
      <w:rPr>
        <w:lang w:val="en-US"/>
      </w:rPr>
    </w:pPr>
    <w:r>
      <w:rPr>
        <w:lang w:val="en-US"/>
      </w:rPr>
      <w:t>__________________________________________________________________________</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pPr>
      <w:pStyle w:val="Header"/>
      <w:rPr>
        <w:lang w:val="en-US"/>
      </w:rPr>
    </w:pPr>
    <w:r>
      <w:rPr>
        <w:lang w:val="en-US"/>
      </w:rPr>
      <w:t>The University of Akron</w:t>
    </w:r>
    <w:proofErr w:type="gramStart"/>
    <w:r>
      <w:rPr>
        <w:lang w:val="en-US"/>
      </w:rPr>
      <w:t>,</w:t>
    </w:r>
    <w:r>
      <w:rPr>
        <w:rFonts w:ascii="Verdana" w:hAnsi="Verdana"/>
        <w:color w:val="000000"/>
        <w:shd w:val="clear" w:color="auto" w:fill="FFFFFF"/>
      </w:rPr>
      <w:t>E21</w:t>
    </w:r>
    <w:proofErr w:type="gramEnd"/>
    <w:r>
      <w:rPr>
        <w:lang w:val="en-US"/>
      </w:rPr>
      <w:tab/>
    </w:r>
    <w:r>
      <w:rPr>
        <w:lang w:val="en-US"/>
      </w:rPr>
      <w:tab/>
    </w:r>
  </w:p>
  <w:p w:rsidR="00A85768" w:rsidRDefault="00A85768" w:rsidP="0060186C">
    <w:pPr>
      <w:pStyle w:val="Header"/>
      <w:rPr>
        <w:lang w:val="en-US"/>
      </w:rPr>
    </w:pPr>
    <w:r>
      <w:rPr>
        <w:lang w:val="en-US"/>
      </w:rPr>
      <w:t>__________________________________________________________________________</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pPr>
      <w:pStyle w:val="Header"/>
      <w:rPr>
        <w:lang w:val="en-US"/>
      </w:rPr>
    </w:pPr>
    <w:r>
      <w:rPr>
        <w:lang w:val="en-US"/>
      </w:rPr>
      <w:t>The University of Akron</w:t>
    </w:r>
    <w:proofErr w:type="gramStart"/>
    <w:r>
      <w:rPr>
        <w:lang w:val="en-US"/>
      </w:rPr>
      <w:t>,</w:t>
    </w:r>
    <w:r>
      <w:rPr>
        <w:rFonts w:ascii="Verdana" w:hAnsi="Verdana"/>
        <w:color w:val="000000"/>
        <w:shd w:val="clear" w:color="auto" w:fill="FFFFFF"/>
      </w:rPr>
      <w:t>E21</w:t>
    </w:r>
    <w:proofErr w:type="gramEnd"/>
  </w:p>
  <w:p w:rsidR="00A85768" w:rsidRDefault="00A85768">
    <w:pPr>
      <w:pStyle w:val="Header"/>
      <w:rPr>
        <w:lang w:val="en-US"/>
      </w:rPr>
    </w:pPr>
    <w:r>
      <w:rPr>
        <w:lang w:val="en-US"/>
      </w:rPr>
      <w:t>__________________________________________________________________________</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pPr>
      <w:pStyle w:val="Header"/>
      <w:rPr>
        <w:lang w:val="en-US"/>
      </w:rPr>
    </w:pPr>
    <w:r w:rsidRPr="004978D2">
      <w:rPr>
        <w:lang w:val="en-US"/>
      </w:rPr>
      <w:t>The University of Akron</w:t>
    </w:r>
    <w:proofErr w:type="gramStart"/>
    <w:r w:rsidRPr="004978D2">
      <w:rPr>
        <w:lang w:val="en-US"/>
      </w:rPr>
      <w:t>,E21</w:t>
    </w:r>
    <w:proofErr w:type="gramEnd"/>
    <w:r>
      <w:rPr>
        <w:lang w:val="en-US"/>
      </w:rPr>
      <w:tab/>
    </w:r>
    <w:r>
      <w:rPr>
        <w:lang w:val="en-US"/>
      </w:rPr>
      <w:tab/>
    </w:r>
    <w:r>
      <w:rPr>
        <w:rFonts w:eastAsia="Arial"/>
        <w:lang w:val="en-US"/>
      </w:rPr>
      <w:fldChar w:fldCharType="begin"/>
    </w:r>
    <w:r>
      <w:rPr>
        <w:rFonts w:eastAsia="Arial"/>
        <w:lang w:val="en-US"/>
      </w:rPr>
      <w:instrText xml:space="preserve"> REF _Ref261212724 \h </w:instrText>
    </w:r>
    <w:r>
      <w:rPr>
        <w:rFonts w:eastAsia="Arial"/>
        <w:lang w:val="en-US"/>
      </w:rPr>
    </w:r>
    <w:r>
      <w:rPr>
        <w:rFonts w:eastAsia="Arial"/>
        <w:lang w:val="en-US"/>
      </w:rPr>
      <w:fldChar w:fldCharType="end"/>
    </w:r>
  </w:p>
  <w:p w:rsidR="00A85768" w:rsidRDefault="00A85768">
    <w:pPr>
      <w:pStyle w:val="Header"/>
      <w:rPr>
        <w:lang w:val="en-US"/>
      </w:rPr>
    </w:pPr>
    <w:r>
      <w:rPr>
        <w:lang w:val="en-US"/>
      </w:rPr>
      <w:t>__________________________________________________________________________</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pPr>
      <w:pStyle w:val="Header"/>
      <w:rPr>
        <w:lang w:val="en-US"/>
      </w:rPr>
    </w:pPr>
    <w:r>
      <w:rPr>
        <w:lang w:val="en-US"/>
      </w:rPr>
      <w:t>The University of Akron</w:t>
    </w:r>
    <w:proofErr w:type="gramStart"/>
    <w:r>
      <w:rPr>
        <w:lang w:val="en-US"/>
      </w:rPr>
      <w:t>,</w:t>
    </w:r>
    <w:r>
      <w:rPr>
        <w:rFonts w:ascii="Verdana" w:hAnsi="Verdana"/>
        <w:color w:val="000000"/>
        <w:shd w:val="clear" w:color="auto" w:fill="FFFFFF"/>
      </w:rPr>
      <w:t>E217</w:t>
    </w:r>
    <w:proofErr w:type="gramEnd"/>
    <w:r>
      <w:rPr>
        <w:lang w:val="en-US"/>
      </w:rPr>
      <w:tab/>
    </w:r>
    <w:r>
      <w:rPr>
        <w:lang w:val="en-US"/>
      </w:rPr>
      <w:tab/>
      <w:t>Table of Contents</w:t>
    </w:r>
  </w:p>
  <w:p w:rsidR="00A85768" w:rsidRDefault="00A85768">
    <w:pPr>
      <w:pStyle w:val="Header"/>
      <w:rPr>
        <w:lang w:val="en-US"/>
      </w:rPr>
    </w:pPr>
    <w:r>
      <w:rPr>
        <w:lang w:val="en-US"/>
      </w:rPr>
      <w:t>__________________________________________________________________________</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pPr>
      <w:pStyle w:val="Header"/>
      <w:rPr>
        <w:lang w:val="en-US"/>
      </w:rPr>
    </w:pPr>
    <w:r w:rsidRPr="004978D2">
      <w:rPr>
        <w:lang w:val="en-US"/>
      </w:rPr>
      <w:t>The University of Akron</w:t>
    </w:r>
    <w:proofErr w:type="gramStart"/>
    <w:r w:rsidRPr="004978D2">
      <w:rPr>
        <w:lang w:val="en-US"/>
      </w:rPr>
      <w:t>,E21</w:t>
    </w:r>
    <w:proofErr w:type="gramEnd"/>
    <w:r>
      <w:rPr>
        <w:lang w:val="en-US"/>
      </w:rPr>
      <w:tab/>
    </w:r>
    <w:r>
      <w:rPr>
        <w:lang w:val="en-US"/>
      </w:rPr>
      <w:tab/>
    </w:r>
  </w:p>
  <w:p w:rsidR="00A85768" w:rsidRDefault="00A85768">
    <w:pPr>
      <w:pStyle w:val="Header"/>
      <w:rPr>
        <w:lang w:val="en-US"/>
      </w:rPr>
    </w:pPr>
    <w:r>
      <w:rPr>
        <w:lang w:val="en-US"/>
      </w:rPr>
      <w:t>__________________________________________________________________________</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pPr>
      <w:pStyle w:val="Header"/>
      <w:rPr>
        <w:lang w:val="en-US"/>
      </w:rPr>
    </w:pPr>
    <w:r w:rsidRPr="004978D2">
      <w:rPr>
        <w:lang w:val="en-US"/>
      </w:rPr>
      <w:t>The University of Akron</w:t>
    </w:r>
    <w:proofErr w:type="gramStart"/>
    <w:r w:rsidRPr="004978D2">
      <w:rPr>
        <w:lang w:val="en-US"/>
      </w:rPr>
      <w:t>,E21</w:t>
    </w:r>
    <w:proofErr w:type="gramEnd"/>
    <w:r>
      <w:rPr>
        <w:lang w:val="en-US"/>
      </w:rPr>
      <w:tab/>
    </w:r>
    <w:r>
      <w:rPr>
        <w:lang w:val="en-US"/>
      </w:rPr>
      <w:tab/>
    </w:r>
    <w:r>
      <w:rPr>
        <w:rFonts w:eastAsia="Arial"/>
        <w:lang w:val="en-US"/>
      </w:rPr>
      <w:fldChar w:fldCharType="begin"/>
    </w:r>
    <w:r>
      <w:rPr>
        <w:rFonts w:eastAsia="Arial"/>
        <w:lang w:val="en-US"/>
      </w:rPr>
      <w:instrText xml:space="preserve"> REF _Ref261212780 \h </w:instrText>
    </w:r>
    <w:r>
      <w:rPr>
        <w:rFonts w:eastAsia="Arial"/>
        <w:lang w:val="en-US"/>
      </w:rPr>
    </w:r>
    <w:r>
      <w:rPr>
        <w:rFonts w:eastAsia="Arial"/>
        <w:lang w:val="en-US"/>
      </w:rPr>
      <w:fldChar w:fldCharType="end"/>
    </w:r>
  </w:p>
  <w:p w:rsidR="00A85768" w:rsidRDefault="00A85768">
    <w:pPr>
      <w:pStyle w:val="Header"/>
      <w:rPr>
        <w:lang w:val="en-US"/>
      </w:rPr>
    </w:pPr>
    <w:r>
      <w:rPr>
        <w:lang w:val="en-US"/>
      </w:rPr>
      <w:t>__________________________________________________________________________</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pPr>
      <w:pStyle w:val="Header"/>
      <w:rPr>
        <w:lang w:val="en-US"/>
      </w:rPr>
    </w:pPr>
    <w:proofErr w:type="spellStart"/>
    <w:r>
      <w:rPr>
        <w:lang w:val="en-US"/>
      </w:rPr>
      <w:t>UniversityName</w:t>
    </w:r>
    <w:proofErr w:type="gramStart"/>
    <w:r>
      <w:rPr>
        <w:lang w:val="en-US"/>
      </w:rPr>
      <w:t>,CarNumber</w:t>
    </w:r>
    <w:proofErr w:type="spellEnd"/>
    <w:proofErr w:type="gramEnd"/>
  </w:p>
  <w:p w:rsidR="00A85768" w:rsidRDefault="00A85768">
    <w:pPr>
      <w:pStyle w:val="Header"/>
      <w:rPr>
        <w:lang w:val="en-US"/>
      </w:rPr>
    </w:pPr>
    <w:r>
      <w:rPr>
        <w:lang w:val="en-US"/>
      </w:rPr>
      <w:t>__________________________________________________________________________</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pPr>
      <w:pStyle w:val="Header"/>
      <w:rPr>
        <w:lang w:val="en-US"/>
      </w:rPr>
    </w:pPr>
    <w:r w:rsidRPr="004978D2">
      <w:rPr>
        <w:lang w:val="en-US"/>
      </w:rPr>
      <w:t>The University of Akron</w:t>
    </w:r>
    <w:proofErr w:type="gramStart"/>
    <w:r w:rsidRPr="004978D2">
      <w:rPr>
        <w:lang w:val="en-US"/>
      </w:rPr>
      <w:t>,E21</w:t>
    </w:r>
    <w:proofErr w:type="gramEnd"/>
    <w:r>
      <w:rPr>
        <w:rFonts w:eastAsia="Arial"/>
        <w:lang w:val="en-US"/>
      </w:rPr>
      <w:tab/>
    </w:r>
    <w:r>
      <w:rPr>
        <w:lang w:val="en-US"/>
      </w:rPr>
      <w:tab/>
    </w:r>
  </w:p>
  <w:p w:rsidR="00A85768" w:rsidRDefault="00A85768">
    <w:pPr>
      <w:pStyle w:val="Header"/>
      <w:rPr>
        <w:lang w:val="en-US"/>
      </w:rPr>
    </w:pPr>
    <w:r>
      <w:rPr>
        <w:lang w:val="en-US"/>
      </w:rPr>
      <w:t>__________________________________________________________________________</w: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pPr>
      <w:pStyle w:val="Header"/>
      <w:rPr>
        <w:lang w:val="en-US"/>
      </w:rPr>
    </w:pPr>
    <w:proofErr w:type="spellStart"/>
    <w:r>
      <w:rPr>
        <w:lang w:val="en-US"/>
      </w:rPr>
      <w:t>UniversityName</w:t>
    </w:r>
    <w:proofErr w:type="gramStart"/>
    <w:r>
      <w:rPr>
        <w:lang w:val="en-US"/>
      </w:rPr>
      <w:t>,CarNumber</w:t>
    </w:r>
    <w:proofErr w:type="spellEnd"/>
    <w:proofErr w:type="gramEnd"/>
    <w:r>
      <w:rPr>
        <w:lang w:val="en-US"/>
      </w:rPr>
      <w:tab/>
    </w:r>
    <w:r>
      <w:rPr>
        <w:lang w:val="en-US"/>
      </w:rPr>
      <w:tab/>
    </w:r>
    <w:proofErr w:type="spellStart"/>
    <w:r>
      <w:rPr>
        <w:lang w:val="en-US"/>
      </w:rPr>
      <w:t>TableofContents</w:t>
    </w:r>
    <w:proofErr w:type="spellEnd"/>
  </w:p>
  <w:p w:rsidR="00A85768" w:rsidRDefault="00A85768">
    <w:pPr>
      <w:pStyle w:val="Header"/>
    </w:pPr>
    <w:r>
      <w:t>__________________________________________________________________________</w: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pPr>
      <w:pStyle w:val="Header"/>
      <w:rPr>
        <w:lang w:val="en-US"/>
      </w:rPr>
    </w:pPr>
    <w:r w:rsidRPr="004978D2">
      <w:rPr>
        <w:lang w:val="en-US"/>
      </w:rPr>
      <w:t>The University of Akron</w:t>
    </w:r>
    <w:proofErr w:type="gramStart"/>
    <w:r w:rsidRPr="004978D2">
      <w:rPr>
        <w:lang w:val="en-US"/>
      </w:rPr>
      <w:t>,E21</w:t>
    </w:r>
    <w:proofErr w:type="gramEnd"/>
  </w:p>
  <w:p w:rsidR="00A85768" w:rsidRDefault="00A85768">
    <w:pPr>
      <w:pStyle w:val="Header"/>
      <w:rPr>
        <w:lang w:val="en-US"/>
      </w:rPr>
    </w:pPr>
    <w:r>
      <w:rPr>
        <w:lang w:val="en-US"/>
      </w:rPr>
      <w:t>__________________________________________________________________________</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pPr>
      <w:pStyle w:val="Header"/>
      <w:rPr>
        <w:rFonts w:eastAsia="Arial"/>
        <w:lang w:val="en-US"/>
      </w:rPr>
    </w:pPr>
    <w:r w:rsidRPr="004978D2">
      <w:rPr>
        <w:lang w:val="en-US"/>
      </w:rPr>
      <w:t>The University of Akron</w:t>
    </w:r>
    <w:proofErr w:type="gramStart"/>
    <w:r w:rsidRPr="004978D2">
      <w:rPr>
        <w:lang w:val="en-US"/>
      </w:rPr>
      <w:t>,E21</w:t>
    </w:r>
    <w:proofErr w:type="gramEnd"/>
    <w:r>
      <w:rPr>
        <w:lang w:val="en-US"/>
      </w:rPr>
      <w:tab/>
    </w:r>
    <w:r>
      <w:rPr>
        <w:lang w:val="en-US"/>
      </w:rPr>
      <w:tab/>
      <w:t>11</w:t>
    </w:r>
    <w:r>
      <w:rPr>
        <w:rFonts w:eastAsia="Arial"/>
        <w:lang w:val="en-US"/>
      </w:rPr>
      <w:fldChar w:fldCharType="begin"/>
    </w:r>
    <w:r>
      <w:rPr>
        <w:rFonts w:eastAsia="Arial"/>
        <w:lang w:val="en-US"/>
      </w:rPr>
      <w:instrText xml:space="preserve"> REF _Ref261212888 \h </w:instrText>
    </w:r>
    <w:r>
      <w:rPr>
        <w:rFonts w:eastAsia="Arial"/>
        <w:lang w:val="en-US"/>
      </w:rPr>
    </w:r>
    <w:r>
      <w:rPr>
        <w:rFonts w:eastAsia="Arial"/>
        <w:lang w:val="en-US"/>
      </w:rPr>
      <w:fldChar w:fldCharType="end"/>
    </w:r>
  </w:p>
  <w:p w:rsidR="00A85768" w:rsidRDefault="00A85768">
    <w:pPr>
      <w:pStyle w:val="Header"/>
      <w:rPr>
        <w:lang w:val="en-US"/>
      </w:rPr>
    </w:pPr>
    <w:r>
      <w:rPr>
        <w:lang w:val="en-US"/>
      </w:rPr>
      <w:t>__________________________________________________________________________</w: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Pr="002F736A" w:rsidRDefault="00A85768">
    <w:pPr>
      <w:pStyle w:val="Header"/>
      <w:rPr>
        <w:lang w:val="en-US"/>
      </w:rPr>
    </w:pPr>
    <w:r>
      <w:rPr>
        <w:lang w:val="en-US"/>
      </w:rPr>
      <w:t>The University of Akron</w:t>
    </w:r>
    <w:proofErr w:type="gramStart"/>
    <w:r>
      <w:rPr>
        <w:lang w:val="en-US"/>
      </w:rPr>
      <w:t>,</w:t>
    </w:r>
    <w:r>
      <w:rPr>
        <w:rFonts w:ascii="Verdana" w:hAnsi="Verdana"/>
        <w:color w:val="000000"/>
        <w:shd w:val="clear" w:color="auto" w:fill="FFFFFF"/>
      </w:rPr>
      <w:t>E217</w:t>
    </w:r>
    <w:proofErr w:type="gramEnd"/>
    <w:r>
      <w:rPr>
        <w:lang w:val="en-US"/>
      </w:rPr>
      <w:tab/>
    </w:r>
    <w:r>
      <w:rPr>
        <w:lang w:val="en-US"/>
      </w:rPr>
      <w:tab/>
    </w:r>
  </w:p>
  <w:p w:rsidR="00A85768" w:rsidRDefault="00A85768">
    <w:pPr>
      <w:pStyle w:val="Header"/>
    </w:pPr>
    <w:r>
      <w:t>__________________________________________________________________________</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Default="00A85768"/>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5768" w:rsidRPr="002F736A" w:rsidRDefault="00A85768">
    <w:pPr>
      <w:pStyle w:val="Header"/>
      <w:rPr>
        <w:lang w:val="en-US"/>
      </w:rPr>
    </w:pPr>
    <w:r>
      <w:rPr>
        <w:lang w:val="en-US"/>
      </w:rPr>
      <w:t>The University of Akron</w:t>
    </w:r>
    <w:proofErr w:type="gramStart"/>
    <w:r>
      <w:rPr>
        <w:lang w:val="en-US"/>
      </w:rPr>
      <w:t>,</w:t>
    </w:r>
    <w:r>
      <w:rPr>
        <w:rFonts w:ascii="Verdana" w:hAnsi="Verdana"/>
        <w:color w:val="000000"/>
        <w:shd w:val="clear" w:color="auto" w:fill="FFFFFF"/>
      </w:rPr>
      <w:t>E217</w:t>
    </w:r>
    <w:proofErr w:type="gramEnd"/>
    <w:r>
      <w:rPr>
        <w:lang w:val="en-US"/>
      </w:rPr>
      <w:tab/>
    </w:r>
    <w:r>
      <w:rPr>
        <w:lang w:val="en-US"/>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nsid w:val="00000008"/>
    <w:multiLevelType w:val="multilevel"/>
    <w:tmpl w:val="0000000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8">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9">
    <w:nsid w:val="5D350F3D"/>
    <w:multiLevelType w:val="multilevel"/>
    <w:tmpl w:val="7BC4A25E"/>
    <w:lvl w:ilvl="0">
      <w:start w:val="1"/>
      <w:numFmt w:val="bullet"/>
      <w:lvlText w:val=""/>
      <w:lvlJc w:val="left"/>
      <w:pPr>
        <w:tabs>
          <w:tab w:val="num" w:pos="0"/>
        </w:tabs>
        <w:ind w:left="432" w:hanging="432"/>
      </w:pPr>
      <w:rPr>
        <w:rFonts w:ascii="Symbol" w:hAnsi="Symbol" w:hint="default"/>
      </w:r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markup="0"/>
  <w:defaultTabStop w:val="708"/>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736A"/>
    <w:rsid w:val="000034FF"/>
    <w:rsid w:val="000062DF"/>
    <w:rsid w:val="00010410"/>
    <w:rsid w:val="000107BD"/>
    <w:rsid w:val="00011B88"/>
    <w:rsid w:val="00024B29"/>
    <w:rsid w:val="00027936"/>
    <w:rsid w:val="000356F0"/>
    <w:rsid w:val="00035740"/>
    <w:rsid w:val="0003661C"/>
    <w:rsid w:val="00043D7A"/>
    <w:rsid w:val="0004542F"/>
    <w:rsid w:val="00060581"/>
    <w:rsid w:val="00063763"/>
    <w:rsid w:val="00063C93"/>
    <w:rsid w:val="00066F1E"/>
    <w:rsid w:val="000917AD"/>
    <w:rsid w:val="000A084E"/>
    <w:rsid w:val="000C1300"/>
    <w:rsid w:val="000C34D5"/>
    <w:rsid w:val="000C603C"/>
    <w:rsid w:val="000D0896"/>
    <w:rsid w:val="000D489E"/>
    <w:rsid w:val="000E22EC"/>
    <w:rsid w:val="00106BA4"/>
    <w:rsid w:val="00114DC7"/>
    <w:rsid w:val="00126EE2"/>
    <w:rsid w:val="001278E0"/>
    <w:rsid w:val="0013042C"/>
    <w:rsid w:val="0013069F"/>
    <w:rsid w:val="00133303"/>
    <w:rsid w:val="00135B7A"/>
    <w:rsid w:val="001368E7"/>
    <w:rsid w:val="001415E1"/>
    <w:rsid w:val="00143161"/>
    <w:rsid w:val="00153848"/>
    <w:rsid w:val="00154F3A"/>
    <w:rsid w:val="0016628B"/>
    <w:rsid w:val="0016755F"/>
    <w:rsid w:val="00181BE4"/>
    <w:rsid w:val="001A5598"/>
    <w:rsid w:val="001B2C8D"/>
    <w:rsid w:val="001B6133"/>
    <w:rsid w:val="001C3F2A"/>
    <w:rsid w:val="001D3DB8"/>
    <w:rsid w:val="001D5578"/>
    <w:rsid w:val="001D5AB8"/>
    <w:rsid w:val="001E1E8F"/>
    <w:rsid w:val="001E6972"/>
    <w:rsid w:val="001F2E54"/>
    <w:rsid w:val="00211B98"/>
    <w:rsid w:val="002168CD"/>
    <w:rsid w:val="002223C6"/>
    <w:rsid w:val="00232DD6"/>
    <w:rsid w:val="00235050"/>
    <w:rsid w:val="00243040"/>
    <w:rsid w:val="00253691"/>
    <w:rsid w:val="00256234"/>
    <w:rsid w:val="00265567"/>
    <w:rsid w:val="00270E05"/>
    <w:rsid w:val="00283522"/>
    <w:rsid w:val="00290C5D"/>
    <w:rsid w:val="002B338E"/>
    <w:rsid w:val="002E2005"/>
    <w:rsid w:val="002E57AD"/>
    <w:rsid w:val="002F1A67"/>
    <w:rsid w:val="002F461E"/>
    <w:rsid w:val="002F736A"/>
    <w:rsid w:val="0031332D"/>
    <w:rsid w:val="003149B8"/>
    <w:rsid w:val="0032015E"/>
    <w:rsid w:val="00322734"/>
    <w:rsid w:val="003358AB"/>
    <w:rsid w:val="00345FDD"/>
    <w:rsid w:val="00355D09"/>
    <w:rsid w:val="003616BE"/>
    <w:rsid w:val="00361BB7"/>
    <w:rsid w:val="003705A4"/>
    <w:rsid w:val="003728D7"/>
    <w:rsid w:val="003773B2"/>
    <w:rsid w:val="003848AB"/>
    <w:rsid w:val="003A276D"/>
    <w:rsid w:val="003A35CB"/>
    <w:rsid w:val="003A5679"/>
    <w:rsid w:val="003A6F63"/>
    <w:rsid w:val="003B41BB"/>
    <w:rsid w:val="003B593E"/>
    <w:rsid w:val="003C5945"/>
    <w:rsid w:val="003D1AD9"/>
    <w:rsid w:val="003D6014"/>
    <w:rsid w:val="003F5FBF"/>
    <w:rsid w:val="0040099C"/>
    <w:rsid w:val="00403588"/>
    <w:rsid w:val="004172AA"/>
    <w:rsid w:val="0043119A"/>
    <w:rsid w:val="00433AD8"/>
    <w:rsid w:val="00434891"/>
    <w:rsid w:val="00440997"/>
    <w:rsid w:val="004415AC"/>
    <w:rsid w:val="00441CA4"/>
    <w:rsid w:val="00445F25"/>
    <w:rsid w:val="00470371"/>
    <w:rsid w:val="00485561"/>
    <w:rsid w:val="00491016"/>
    <w:rsid w:val="00491075"/>
    <w:rsid w:val="00494ED8"/>
    <w:rsid w:val="004951AB"/>
    <w:rsid w:val="004978D2"/>
    <w:rsid w:val="004A3E06"/>
    <w:rsid w:val="004A597A"/>
    <w:rsid w:val="004B2729"/>
    <w:rsid w:val="004C1377"/>
    <w:rsid w:val="004C41D5"/>
    <w:rsid w:val="004D020A"/>
    <w:rsid w:val="004D4D0C"/>
    <w:rsid w:val="004D58E6"/>
    <w:rsid w:val="004E1740"/>
    <w:rsid w:val="004F37EC"/>
    <w:rsid w:val="005013E0"/>
    <w:rsid w:val="005021C1"/>
    <w:rsid w:val="00511859"/>
    <w:rsid w:val="00523B90"/>
    <w:rsid w:val="00534965"/>
    <w:rsid w:val="00541663"/>
    <w:rsid w:val="00555863"/>
    <w:rsid w:val="00567DF0"/>
    <w:rsid w:val="0057083C"/>
    <w:rsid w:val="00576583"/>
    <w:rsid w:val="00593F5A"/>
    <w:rsid w:val="005A1E65"/>
    <w:rsid w:val="005A7304"/>
    <w:rsid w:val="005B367F"/>
    <w:rsid w:val="005B6AE9"/>
    <w:rsid w:val="005C33B2"/>
    <w:rsid w:val="005C6ADD"/>
    <w:rsid w:val="005D0DD2"/>
    <w:rsid w:val="005E420B"/>
    <w:rsid w:val="0060186C"/>
    <w:rsid w:val="00604194"/>
    <w:rsid w:val="00607DCC"/>
    <w:rsid w:val="00624EDA"/>
    <w:rsid w:val="00625CEB"/>
    <w:rsid w:val="00632E7D"/>
    <w:rsid w:val="006604BA"/>
    <w:rsid w:val="00673EE0"/>
    <w:rsid w:val="00682D5D"/>
    <w:rsid w:val="0069090B"/>
    <w:rsid w:val="00691DD0"/>
    <w:rsid w:val="006A4A92"/>
    <w:rsid w:val="006A7B1E"/>
    <w:rsid w:val="006B60EA"/>
    <w:rsid w:val="006C4C29"/>
    <w:rsid w:val="006D0254"/>
    <w:rsid w:val="006F57DC"/>
    <w:rsid w:val="00717410"/>
    <w:rsid w:val="00724AD7"/>
    <w:rsid w:val="00743BF4"/>
    <w:rsid w:val="00745B92"/>
    <w:rsid w:val="00770D67"/>
    <w:rsid w:val="00780333"/>
    <w:rsid w:val="007945FB"/>
    <w:rsid w:val="00795258"/>
    <w:rsid w:val="007A5E12"/>
    <w:rsid w:val="007C0BAA"/>
    <w:rsid w:val="007C5ED7"/>
    <w:rsid w:val="007C69D0"/>
    <w:rsid w:val="007C6A01"/>
    <w:rsid w:val="007D6402"/>
    <w:rsid w:val="007E2521"/>
    <w:rsid w:val="007F1E84"/>
    <w:rsid w:val="007F6317"/>
    <w:rsid w:val="00805214"/>
    <w:rsid w:val="00805A03"/>
    <w:rsid w:val="00816C05"/>
    <w:rsid w:val="008233BF"/>
    <w:rsid w:val="00824E9D"/>
    <w:rsid w:val="00827011"/>
    <w:rsid w:val="00837098"/>
    <w:rsid w:val="00846878"/>
    <w:rsid w:val="00852E76"/>
    <w:rsid w:val="00860F42"/>
    <w:rsid w:val="008663D8"/>
    <w:rsid w:val="00871862"/>
    <w:rsid w:val="00886E4C"/>
    <w:rsid w:val="008910B9"/>
    <w:rsid w:val="008A3538"/>
    <w:rsid w:val="008A47C2"/>
    <w:rsid w:val="008A6293"/>
    <w:rsid w:val="008A79C5"/>
    <w:rsid w:val="008A7CA5"/>
    <w:rsid w:val="008B17D4"/>
    <w:rsid w:val="008B53A2"/>
    <w:rsid w:val="008B7229"/>
    <w:rsid w:val="008C0AD9"/>
    <w:rsid w:val="008C4AA2"/>
    <w:rsid w:val="008C4D9D"/>
    <w:rsid w:val="008C5806"/>
    <w:rsid w:val="008D16C3"/>
    <w:rsid w:val="008D558F"/>
    <w:rsid w:val="008D6155"/>
    <w:rsid w:val="008E404F"/>
    <w:rsid w:val="008E4BEC"/>
    <w:rsid w:val="008E6C01"/>
    <w:rsid w:val="008F61CD"/>
    <w:rsid w:val="009045E8"/>
    <w:rsid w:val="00906E08"/>
    <w:rsid w:val="00913801"/>
    <w:rsid w:val="009148DC"/>
    <w:rsid w:val="00916EB2"/>
    <w:rsid w:val="00925DF7"/>
    <w:rsid w:val="009316A2"/>
    <w:rsid w:val="009372CA"/>
    <w:rsid w:val="00940AE8"/>
    <w:rsid w:val="00952383"/>
    <w:rsid w:val="00954234"/>
    <w:rsid w:val="00964931"/>
    <w:rsid w:val="00984D69"/>
    <w:rsid w:val="00992871"/>
    <w:rsid w:val="009E206E"/>
    <w:rsid w:val="009F3ABF"/>
    <w:rsid w:val="00A0597B"/>
    <w:rsid w:val="00A065ED"/>
    <w:rsid w:val="00A06B24"/>
    <w:rsid w:val="00A11C86"/>
    <w:rsid w:val="00A135B8"/>
    <w:rsid w:val="00A167ED"/>
    <w:rsid w:val="00A3185E"/>
    <w:rsid w:val="00A331CA"/>
    <w:rsid w:val="00A33912"/>
    <w:rsid w:val="00A33C94"/>
    <w:rsid w:val="00A34BB0"/>
    <w:rsid w:val="00A66E78"/>
    <w:rsid w:val="00A679A7"/>
    <w:rsid w:val="00A70104"/>
    <w:rsid w:val="00A770D0"/>
    <w:rsid w:val="00A84CB1"/>
    <w:rsid w:val="00A85768"/>
    <w:rsid w:val="00A952EC"/>
    <w:rsid w:val="00AC6688"/>
    <w:rsid w:val="00AD5018"/>
    <w:rsid w:val="00AF1054"/>
    <w:rsid w:val="00B00031"/>
    <w:rsid w:val="00B075B4"/>
    <w:rsid w:val="00B22844"/>
    <w:rsid w:val="00B275C7"/>
    <w:rsid w:val="00B425F0"/>
    <w:rsid w:val="00B43064"/>
    <w:rsid w:val="00B47DD8"/>
    <w:rsid w:val="00B8274D"/>
    <w:rsid w:val="00B8488C"/>
    <w:rsid w:val="00B906E6"/>
    <w:rsid w:val="00BB2574"/>
    <w:rsid w:val="00BB6B04"/>
    <w:rsid w:val="00BD0889"/>
    <w:rsid w:val="00BF24E7"/>
    <w:rsid w:val="00C07F3E"/>
    <w:rsid w:val="00C14655"/>
    <w:rsid w:val="00C20707"/>
    <w:rsid w:val="00C52194"/>
    <w:rsid w:val="00C53EBA"/>
    <w:rsid w:val="00C63753"/>
    <w:rsid w:val="00C63F23"/>
    <w:rsid w:val="00C67C8B"/>
    <w:rsid w:val="00C85AF5"/>
    <w:rsid w:val="00C87AD9"/>
    <w:rsid w:val="00C87B22"/>
    <w:rsid w:val="00C95CE5"/>
    <w:rsid w:val="00CB3446"/>
    <w:rsid w:val="00CC48D6"/>
    <w:rsid w:val="00CC65BB"/>
    <w:rsid w:val="00CC6FAE"/>
    <w:rsid w:val="00CD55BF"/>
    <w:rsid w:val="00CE6C46"/>
    <w:rsid w:val="00D00AF8"/>
    <w:rsid w:val="00D10CFD"/>
    <w:rsid w:val="00D1108B"/>
    <w:rsid w:val="00D241CE"/>
    <w:rsid w:val="00D26FD4"/>
    <w:rsid w:val="00D32B18"/>
    <w:rsid w:val="00D60E16"/>
    <w:rsid w:val="00D65363"/>
    <w:rsid w:val="00D661A7"/>
    <w:rsid w:val="00D669EE"/>
    <w:rsid w:val="00D878A3"/>
    <w:rsid w:val="00D968CE"/>
    <w:rsid w:val="00DC72A2"/>
    <w:rsid w:val="00DE23C8"/>
    <w:rsid w:val="00E01D37"/>
    <w:rsid w:val="00E30B02"/>
    <w:rsid w:val="00E32122"/>
    <w:rsid w:val="00E336C0"/>
    <w:rsid w:val="00E72B69"/>
    <w:rsid w:val="00E7758D"/>
    <w:rsid w:val="00E80A24"/>
    <w:rsid w:val="00EA7637"/>
    <w:rsid w:val="00EB5417"/>
    <w:rsid w:val="00EB65E2"/>
    <w:rsid w:val="00EC249F"/>
    <w:rsid w:val="00ED6124"/>
    <w:rsid w:val="00EE4B10"/>
    <w:rsid w:val="00EF5467"/>
    <w:rsid w:val="00F11A35"/>
    <w:rsid w:val="00F226A3"/>
    <w:rsid w:val="00F241FF"/>
    <w:rsid w:val="00F2434A"/>
    <w:rsid w:val="00F33E1D"/>
    <w:rsid w:val="00F5278E"/>
    <w:rsid w:val="00F52FD5"/>
    <w:rsid w:val="00F66FD4"/>
    <w:rsid w:val="00F67B50"/>
    <w:rsid w:val="00F948EA"/>
    <w:rsid w:val="00FB57EB"/>
    <w:rsid w:val="00FD428A"/>
    <w:rsid w:val="00FD4742"/>
    <w:rsid w:val="00FE0247"/>
    <w:rsid w:val="00FE3C5C"/>
    <w:rsid w:val="00FF23B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0707"/>
    <w:pPr>
      <w:suppressAutoHyphens/>
      <w:spacing w:after="200" w:line="276" w:lineRule="auto"/>
    </w:pPr>
    <w:rPr>
      <w:rFonts w:ascii="Arial" w:eastAsia="Calibri" w:hAnsi="Arial" w:cs="Arial"/>
      <w:sz w:val="22"/>
      <w:szCs w:val="22"/>
      <w:lang w:val="de-DE" w:eastAsia="zh-CN"/>
    </w:rPr>
  </w:style>
  <w:style w:type="paragraph" w:styleId="Heading1">
    <w:name w:val="heading 1"/>
    <w:basedOn w:val="Normal"/>
    <w:next w:val="Normal"/>
    <w:qFormat/>
    <w:rsid w:val="00C20707"/>
    <w:pPr>
      <w:keepNext/>
      <w:keepLines/>
      <w:tabs>
        <w:tab w:val="num" w:pos="0"/>
      </w:tabs>
      <w:spacing w:before="480" w:after="0"/>
      <w:ind w:left="432" w:hanging="432"/>
      <w:outlineLvl w:val="0"/>
    </w:pPr>
    <w:rPr>
      <w:rFonts w:eastAsia="Times New Roman" w:cs="Times New Roman"/>
      <w:b/>
      <w:bCs/>
      <w:sz w:val="28"/>
      <w:szCs w:val="28"/>
    </w:rPr>
  </w:style>
  <w:style w:type="paragraph" w:styleId="Heading2">
    <w:name w:val="heading 2"/>
    <w:basedOn w:val="Normal"/>
    <w:next w:val="Normal"/>
    <w:qFormat/>
    <w:rsid w:val="00C20707"/>
    <w:pPr>
      <w:keepNext/>
      <w:keepLines/>
      <w:tabs>
        <w:tab w:val="num" w:pos="0"/>
      </w:tabs>
      <w:spacing w:before="200" w:after="0"/>
      <w:ind w:left="576" w:hanging="576"/>
      <w:outlineLvl w:val="1"/>
    </w:pPr>
    <w:rPr>
      <w:rFonts w:eastAsia="Times New Roman" w:cs="Times New Roman"/>
      <w:b/>
      <w:bCs/>
      <w:color w:val="000000"/>
      <w:sz w:val="24"/>
      <w:szCs w:val="26"/>
    </w:rPr>
  </w:style>
  <w:style w:type="paragraph" w:styleId="Heading3">
    <w:name w:val="heading 3"/>
    <w:basedOn w:val="Normal"/>
    <w:next w:val="Normal"/>
    <w:qFormat/>
    <w:rsid w:val="00C20707"/>
    <w:pPr>
      <w:keepNext/>
      <w:keepLines/>
      <w:tabs>
        <w:tab w:val="num" w:pos="0"/>
      </w:tabs>
      <w:spacing w:before="200" w:after="0"/>
      <w:ind w:left="720" w:hanging="720"/>
      <w:outlineLvl w:val="2"/>
    </w:pPr>
    <w:rPr>
      <w:rFonts w:eastAsia="Times New Roman" w:cs="Times New Roman"/>
      <w:b/>
      <w:bCs/>
    </w:rPr>
  </w:style>
  <w:style w:type="paragraph" w:styleId="Heading4">
    <w:name w:val="heading 4"/>
    <w:basedOn w:val="Normal"/>
    <w:next w:val="Normal"/>
    <w:qFormat/>
    <w:rsid w:val="00C20707"/>
    <w:pPr>
      <w:keepNext/>
      <w:keepLines/>
      <w:tabs>
        <w:tab w:val="num" w:pos="0"/>
      </w:tabs>
      <w:spacing w:before="200" w:after="0"/>
      <w:ind w:left="864" w:hanging="864"/>
      <w:outlineLvl w:val="3"/>
    </w:pPr>
    <w:rPr>
      <w:rFonts w:ascii="Cambria" w:eastAsia="Times New Roman" w:hAnsi="Cambria" w:cs="Times New Roman"/>
      <w:b/>
      <w:bCs/>
      <w:i/>
      <w:iCs/>
    </w:rPr>
  </w:style>
  <w:style w:type="paragraph" w:styleId="Heading5">
    <w:name w:val="heading 5"/>
    <w:basedOn w:val="Normal"/>
    <w:next w:val="Normal"/>
    <w:qFormat/>
    <w:rsid w:val="00C20707"/>
    <w:pPr>
      <w:keepNext/>
      <w:keepLines/>
      <w:tabs>
        <w:tab w:val="num" w:pos="0"/>
      </w:tab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qFormat/>
    <w:rsid w:val="00C20707"/>
    <w:pPr>
      <w:keepNext/>
      <w:keepLines/>
      <w:tabs>
        <w:tab w:val="num" w:pos="0"/>
      </w:tab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qFormat/>
    <w:rsid w:val="00C20707"/>
    <w:pPr>
      <w:keepNext/>
      <w:keepLines/>
      <w:tabs>
        <w:tab w:val="num" w:pos="0"/>
      </w:tab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qFormat/>
    <w:rsid w:val="00C20707"/>
    <w:pPr>
      <w:keepNext/>
      <w:keepLines/>
      <w:tabs>
        <w:tab w:val="num" w:pos="0"/>
      </w:tab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qFormat/>
    <w:rsid w:val="00C20707"/>
    <w:pPr>
      <w:keepNext/>
      <w:keepLines/>
      <w:tabs>
        <w:tab w:val="num" w:pos="0"/>
      </w:tab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sid w:val="00C20707"/>
    <w:rPr>
      <w:rFonts w:ascii="Symbol" w:hAnsi="Symbol" w:cs="Symbol"/>
    </w:rPr>
  </w:style>
  <w:style w:type="character" w:customStyle="1" w:styleId="WW8Num6z0">
    <w:name w:val="WW8Num6z0"/>
    <w:rsid w:val="00C20707"/>
    <w:rPr>
      <w:rFonts w:ascii="Symbol" w:hAnsi="Symbol" w:cs="Symbol"/>
    </w:rPr>
  </w:style>
  <w:style w:type="character" w:customStyle="1" w:styleId="WW8Num7z0">
    <w:name w:val="WW8Num7z0"/>
    <w:rsid w:val="00C20707"/>
    <w:rPr>
      <w:rFonts w:ascii="Symbol" w:hAnsi="Symbol" w:cs="Symbol"/>
    </w:rPr>
  </w:style>
  <w:style w:type="character" w:customStyle="1" w:styleId="WW8Num8z0">
    <w:name w:val="WW8Num8z0"/>
    <w:rsid w:val="00C20707"/>
    <w:rPr>
      <w:rFonts w:ascii="Symbol" w:hAnsi="Symbol" w:cs="Symbol"/>
    </w:rPr>
  </w:style>
  <w:style w:type="character" w:customStyle="1" w:styleId="WW8Num10z0">
    <w:name w:val="WW8Num10z0"/>
    <w:rsid w:val="00C20707"/>
    <w:rPr>
      <w:rFonts w:ascii="Symbol" w:hAnsi="Symbol" w:cs="Symbol"/>
    </w:rPr>
  </w:style>
  <w:style w:type="character" w:customStyle="1" w:styleId="WW8Num12z0">
    <w:name w:val="WW8Num12z0"/>
    <w:rsid w:val="00C20707"/>
    <w:rPr>
      <w:rFonts w:ascii="Wingdings" w:hAnsi="Wingdings" w:cs="Wingdings"/>
    </w:rPr>
  </w:style>
  <w:style w:type="character" w:customStyle="1" w:styleId="WW8Num12z1">
    <w:name w:val="WW8Num12z1"/>
    <w:rsid w:val="00C20707"/>
    <w:rPr>
      <w:rFonts w:ascii="Courier New" w:hAnsi="Courier New" w:cs="Symbol"/>
    </w:rPr>
  </w:style>
  <w:style w:type="character" w:customStyle="1" w:styleId="WW8Num12z3">
    <w:name w:val="WW8Num12z3"/>
    <w:rsid w:val="00C20707"/>
    <w:rPr>
      <w:rFonts w:ascii="Symbol" w:hAnsi="Symbol" w:cs="Symbol"/>
    </w:rPr>
  </w:style>
  <w:style w:type="character" w:customStyle="1" w:styleId="WW8Num14z0">
    <w:name w:val="WW8Num14z0"/>
    <w:rsid w:val="00C20707"/>
    <w:rPr>
      <w:rFonts w:ascii="Symbol" w:hAnsi="Symbol" w:cs="Symbol"/>
    </w:rPr>
  </w:style>
  <w:style w:type="character" w:customStyle="1" w:styleId="WW8Num14z1">
    <w:name w:val="WW8Num14z1"/>
    <w:rsid w:val="00C20707"/>
    <w:rPr>
      <w:rFonts w:ascii="Courier New" w:hAnsi="Courier New" w:cs="Symbol"/>
    </w:rPr>
  </w:style>
  <w:style w:type="character" w:customStyle="1" w:styleId="WW8Num14z2">
    <w:name w:val="WW8Num14z2"/>
    <w:rsid w:val="00C20707"/>
    <w:rPr>
      <w:rFonts w:ascii="Wingdings" w:hAnsi="Wingdings" w:cs="Wingdings"/>
    </w:rPr>
  </w:style>
  <w:style w:type="character" w:customStyle="1" w:styleId="WW8Num15z0">
    <w:name w:val="WW8Num15z0"/>
    <w:rsid w:val="00C20707"/>
    <w:rPr>
      <w:rFonts w:ascii="Wingdings" w:hAnsi="Wingdings" w:cs="Wingdings"/>
    </w:rPr>
  </w:style>
  <w:style w:type="character" w:customStyle="1" w:styleId="WW8Num15z1">
    <w:name w:val="WW8Num15z1"/>
    <w:rsid w:val="00C20707"/>
    <w:rPr>
      <w:rFonts w:ascii="Courier New" w:hAnsi="Courier New" w:cs="Symbol"/>
    </w:rPr>
  </w:style>
  <w:style w:type="character" w:customStyle="1" w:styleId="WW8Num15z3">
    <w:name w:val="WW8Num15z3"/>
    <w:rsid w:val="00C20707"/>
    <w:rPr>
      <w:rFonts w:ascii="Symbol" w:hAnsi="Symbol" w:cs="Symbol"/>
    </w:rPr>
  </w:style>
  <w:style w:type="character" w:customStyle="1" w:styleId="WW8Num17z0">
    <w:name w:val="WW8Num17z0"/>
    <w:rsid w:val="00C20707"/>
    <w:rPr>
      <w:rFonts w:ascii="Wingdings" w:hAnsi="Wingdings" w:cs="Wingdings"/>
    </w:rPr>
  </w:style>
  <w:style w:type="character" w:customStyle="1" w:styleId="WW8Num17z1">
    <w:name w:val="WW8Num17z1"/>
    <w:rsid w:val="00C20707"/>
    <w:rPr>
      <w:rFonts w:ascii="Courier New" w:hAnsi="Courier New" w:cs="Symbol"/>
    </w:rPr>
  </w:style>
  <w:style w:type="character" w:customStyle="1" w:styleId="WW8Num17z3">
    <w:name w:val="WW8Num17z3"/>
    <w:rsid w:val="00C20707"/>
    <w:rPr>
      <w:rFonts w:ascii="Symbol" w:hAnsi="Symbol" w:cs="Symbol"/>
    </w:rPr>
  </w:style>
  <w:style w:type="character" w:customStyle="1" w:styleId="WW8Num18z0">
    <w:name w:val="WW8Num18z0"/>
    <w:rsid w:val="00C20707"/>
    <w:rPr>
      <w:rFonts w:ascii="Symbol" w:hAnsi="Symbol" w:cs="Symbol"/>
    </w:rPr>
  </w:style>
  <w:style w:type="character" w:customStyle="1" w:styleId="WW8Num18z1">
    <w:name w:val="WW8Num18z1"/>
    <w:rsid w:val="00C20707"/>
    <w:rPr>
      <w:rFonts w:ascii="Courier New" w:hAnsi="Courier New" w:cs="Symbol"/>
    </w:rPr>
  </w:style>
  <w:style w:type="character" w:customStyle="1" w:styleId="WW8Num18z2">
    <w:name w:val="WW8Num18z2"/>
    <w:rsid w:val="00C20707"/>
    <w:rPr>
      <w:rFonts w:ascii="Wingdings" w:hAnsi="Wingdings" w:cs="Wingdings"/>
    </w:rPr>
  </w:style>
  <w:style w:type="character" w:customStyle="1" w:styleId="DefaultParagraphFont1">
    <w:name w:val="Default Paragraph Font1"/>
    <w:rsid w:val="00C20707"/>
  </w:style>
  <w:style w:type="character" w:customStyle="1" w:styleId="Heading1Char">
    <w:name w:val="Heading 1 Char"/>
    <w:rsid w:val="00C20707"/>
    <w:rPr>
      <w:rFonts w:ascii="Arial" w:eastAsia="Times New Roman" w:hAnsi="Arial" w:cs="Times New Roman"/>
      <w:b/>
      <w:bCs/>
      <w:sz w:val="28"/>
      <w:szCs w:val="28"/>
    </w:rPr>
  </w:style>
  <w:style w:type="character" w:customStyle="1" w:styleId="Heading2Char">
    <w:name w:val="Heading 2 Char"/>
    <w:rsid w:val="00C20707"/>
    <w:rPr>
      <w:rFonts w:ascii="Arial" w:eastAsia="Times New Roman" w:hAnsi="Arial" w:cs="Times New Roman"/>
      <w:b/>
      <w:bCs/>
      <w:color w:val="000000"/>
      <w:sz w:val="24"/>
      <w:szCs w:val="26"/>
    </w:rPr>
  </w:style>
  <w:style w:type="character" w:customStyle="1" w:styleId="Heading3Char">
    <w:name w:val="Heading 3 Char"/>
    <w:rsid w:val="00C20707"/>
    <w:rPr>
      <w:rFonts w:ascii="Arial" w:eastAsia="Times New Roman" w:hAnsi="Arial" w:cs="Times New Roman"/>
      <w:b/>
      <w:bCs/>
    </w:rPr>
  </w:style>
  <w:style w:type="character" w:customStyle="1" w:styleId="TitleChar">
    <w:name w:val="Title Char"/>
    <w:rsid w:val="00C20707"/>
    <w:rPr>
      <w:rFonts w:ascii="Arial" w:eastAsia="Times New Roman" w:hAnsi="Arial" w:cs="Times New Roman"/>
      <w:color w:val="17365D"/>
      <w:spacing w:val="5"/>
      <w:kern w:val="1"/>
      <w:sz w:val="52"/>
      <w:szCs w:val="52"/>
    </w:rPr>
  </w:style>
  <w:style w:type="character" w:customStyle="1" w:styleId="SubtitleChar">
    <w:name w:val="Subtitle Char"/>
    <w:rsid w:val="00C20707"/>
    <w:rPr>
      <w:rFonts w:ascii="Arial" w:eastAsia="Times New Roman" w:hAnsi="Arial" w:cs="Times New Roman"/>
      <w:i/>
      <w:iCs/>
      <w:spacing w:val="15"/>
      <w:sz w:val="24"/>
      <w:szCs w:val="24"/>
    </w:rPr>
  </w:style>
  <w:style w:type="character" w:customStyle="1" w:styleId="Heading4Char">
    <w:name w:val="Heading 4 Char"/>
    <w:rsid w:val="00C20707"/>
    <w:rPr>
      <w:rFonts w:ascii="Cambria" w:eastAsia="Times New Roman" w:hAnsi="Cambria" w:cs="Times New Roman"/>
      <w:b/>
      <w:bCs/>
      <w:i/>
      <w:iCs/>
    </w:rPr>
  </w:style>
  <w:style w:type="character" w:customStyle="1" w:styleId="Heading5Char">
    <w:name w:val="Heading 5 Char"/>
    <w:rsid w:val="00C20707"/>
    <w:rPr>
      <w:rFonts w:ascii="Cambria" w:eastAsia="Times New Roman" w:hAnsi="Cambria" w:cs="Times New Roman"/>
      <w:color w:val="243F60"/>
    </w:rPr>
  </w:style>
  <w:style w:type="character" w:customStyle="1" w:styleId="Heading6Char">
    <w:name w:val="Heading 6 Char"/>
    <w:rsid w:val="00C20707"/>
    <w:rPr>
      <w:rFonts w:ascii="Cambria" w:eastAsia="Times New Roman" w:hAnsi="Cambria" w:cs="Times New Roman"/>
      <w:i/>
      <w:iCs/>
      <w:color w:val="243F60"/>
    </w:rPr>
  </w:style>
  <w:style w:type="character" w:customStyle="1" w:styleId="Heading7Char">
    <w:name w:val="Heading 7 Char"/>
    <w:rsid w:val="00C20707"/>
    <w:rPr>
      <w:rFonts w:ascii="Cambria" w:eastAsia="Times New Roman" w:hAnsi="Cambria" w:cs="Times New Roman"/>
      <w:i/>
      <w:iCs/>
      <w:color w:val="404040"/>
    </w:rPr>
  </w:style>
  <w:style w:type="character" w:customStyle="1" w:styleId="Heading8Char">
    <w:name w:val="Heading 8 Char"/>
    <w:rsid w:val="00C20707"/>
    <w:rPr>
      <w:rFonts w:ascii="Cambria" w:eastAsia="Times New Roman" w:hAnsi="Cambria" w:cs="Times New Roman"/>
      <w:color w:val="404040"/>
      <w:sz w:val="20"/>
      <w:szCs w:val="20"/>
    </w:rPr>
  </w:style>
  <w:style w:type="character" w:customStyle="1" w:styleId="Heading9Char">
    <w:name w:val="Heading 9 Char"/>
    <w:rsid w:val="00C20707"/>
    <w:rPr>
      <w:rFonts w:ascii="Cambria" w:eastAsia="Times New Roman" w:hAnsi="Cambria" w:cs="Times New Roman"/>
      <w:i/>
      <w:iCs/>
      <w:color w:val="404040"/>
      <w:sz w:val="20"/>
      <w:szCs w:val="20"/>
    </w:rPr>
  </w:style>
  <w:style w:type="character" w:styleId="Hyperlink">
    <w:name w:val="Hyperlink"/>
    <w:uiPriority w:val="99"/>
    <w:rsid w:val="00C20707"/>
    <w:rPr>
      <w:color w:val="0000FF"/>
      <w:u w:val="single"/>
    </w:rPr>
  </w:style>
  <w:style w:type="character" w:customStyle="1" w:styleId="BalloonTextChar">
    <w:name w:val="Balloon Text Char"/>
    <w:rsid w:val="00C20707"/>
    <w:rPr>
      <w:rFonts w:ascii="Tahoma" w:hAnsi="Tahoma" w:cs="Tahoma"/>
      <w:sz w:val="16"/>
      <w:szCs w:val="16"/>
    </w:rPr>
  </w:style>
  <w:style w:type="character" w:customStyle="1" w:styleId="IntenseEmphasis1">
    <w:name w:val="Intense Emphasis1"/>
    <w:rsid w:val="00C20707"/>
    <w:rPr>
      <w:b/>
      <w:bCs/>
      <w:i/>
      <w:iCs/>
      <w:color w:val="000000"/>
    </w:rPr>
  </w:style>
  <w:style w:type="character" w:customStyle="1" w:styleId="IntenseQuoteChar">
    <w:name w:val="Intense Quote Char"/>
    <w:rsid w:val="00C20707"/>
    <w:rPr>
      <w:rFonts w:ascii="Arial" w:hAnsi="Arial" w:cs="Arial"/>
      <w:b/>
      <w:bCs/>
      <w:i/>
      <w:iCs/>
    </w:rPr>
  </w:style>
  <w:style w:type="character" w:customStyle="1" w:styleId="HeaderChar">
    <w:name w:val="Header Char"/>
    <w:rsid w:val="00C20707"/>
    <w:rPr>
      <w:rFonts w:ascii="Arial" w:hAnsi="Arial" w:cs="Arial"/>
      <w:sz w:val="22"/>
      <w:szCs w:val="22"/>
    </w:rPr>
  </w:style>
  <w:style w:type="character" w:customStyle="1" w:styleId="FooterChar">
    <w:name w:val="Footer Char"/>
    <w:rsid w:val="00C20707"/>
    <w:rPr>
      <w:rFonts w:ascii="Arial" w:hAnsi="Arial" w:cs="Arial"/>
      <w:sz w:val="22"/>
      <w:szCs w:val="22"/>
    </w:rPr>
  </w:style>
  <w:style w:type="character" w:customStyle="1" w:styleId="Bullets">
    <w:name w:val="Bullets"/>
    <w:rsid w:val="00C20707"/>
    <w:rPr>
      <w:rFonts w:ascii="OpenSymbol" w:eastAsia="OpenSymbol" w:hAnsi="OpenSymbol" w:cs="OpenSymbol"/>
    </w:rPr>
  </w:style>
  <w:style w:type="character" w:customStyle="1" w:styleId="NumberingSymbols">
    <w:name w:val="Numbering Symbols"/>
    <w:rsid w:val="00C20707"/>
  </w:style>
  <w:style w:type="character" w:styleId="FollowedHyperlink">
    <w:name w:val="FollowedHyperlink"/>
    <w:rsid w:val="00C20707"/>
    <w:rPr>
      <w:color w:val="800000"/>
      <w:u w:val="single"/>
    </w:rPr>
  </w:style>
  <w:style w:type="paragraph" w:customStyle="1" w:styleId="Heading">
    <w:name w:val="Heading"/>
    <w:basedOn w:val="Normal"/>
    <w:next w:val="Normal"/>
    <w:rsid w:val="00C20707"/>
    <w:pPr>
      <w:pBdr>
        <w:bottom w:val="single" w:sz="8" w:space="4" w:color="FFFF00"/>
      </w:pBdr>
      <w:spacing w:after="300" w:line="240" w:lineRule="auto"/>
    </w:pPr>
    <w:rPr>
      <w:rFonts w:eastAsia="Times New Roman" w:cs="Times New Roman"/>
      <w:color w:val="17365D"/>
      <w:spacing w:val="5"/>
      <w:kern w:val="1"/>
      <w:sz w:val="52"/>
      <w:szCs w:val="52"/>
    </w:rPr>
  </w:style>
  <w:style w:type="paragraph" w:styleId="BodyText">
    <w:name w:val="Body Text"/>
    <w:basedOn w:val="Normal"/>
    <w:rsid w:val="00C20707"/>
    <w:pPr>
      <w:spacing w:after="120"/>
    </w:pPr>
  </w:style>
  <w:style w:type="paragraph" w:styleId="List">
    <w:name w:val="List"/>
    <w:basedOn w:val="BodyText"/>
    <w:rsid w:val="00C20707"/>
    <w:rPr>
      <w:rFonts w:cs="Lohit Hindi"/>
    </w:rPr>
  </w:style>
  <w:style w:type="paragraph" w:styleId="Caption">
    <w:name w:val="caption"/>
    <w:basedOn w:val="Normal"/>
    <w:qFormat/>
    <w:rsid w:val="00C20707"/>
    <w:pPr>
      <w:suppressLineNumbers/>
      <w:spacing w:before="120" w:after="120"/>
    </w:pPr>
    <w:rPr>
      <w:rFonts w:cs="Lohit Hindi"/>
      <w:i/>
      <w:iCs/>
      <w:sz w:val="24"/>
      <w:szCs w:val="24"/>
    </w:rPr>
  </w:style>
  <w:style w:type="paragraph" w:customStyle="1" w:styleId="Index">
    <w:name w:val="Index"/>
    <w:basedOn w:val="Normal"/>
    <w:rsid w:val="00C20707"/>
    <w:pPr>
      <w:suppressLineNumbers/>
    </w:pPr>
    <w:rPr>
      <w:rFonts w:cs="Lohit Hindi"/>
    </w:rPr>
  </w:style>
  <w:style w:type="paragraph" w:customStyle="1" w:styleId="NoSpacing1">
    <w:name w:val="No Spacing1"/>
    <w:rsid w:val="00C20707"/>
    <w:pPr>
      <w:suppressAutoHyphens/>
    </w:pPr>
    <w:rPr>
      <w:rFonts w:ascii="Arial" w:eastAsia="Calibri" w:hAnsi="Arial" w:cs="Arial"/>
      <w:sz w:val="22"/>
      <w:szCs w:val="22"/>
      <w:lang w:val="de-DE" w:eastAsia="zh-CN"/>
    </w:rPr>
  </w:style>
  <w:style w:type="paragraph" w:customStyle="1" w:styleId="ListParagraph1">
    <w:name w:val="List Paragraph1"/>
    <w:basedOn w:val="Normal"/>
    <w:rsid w:val="00C20707"/>
    <w:pPr>
      <w:ind w:left="720"/>
    </w:pPr>
  </w:style>
  <w:style w:type="paragraph" w:styleId="Subtitle">
    <w:name w:val="Subtitle"/>
    <w:basedOn w:val="Normal"/>
    <w:next w:val="Normal"/>
    <w:qFormat/>
    <w:rsid w:val="00C20707"/>
    <w:rPr>
      <w:rFonts w:eastAsia="Times New Roman" w:cs="Times New Roman"/>
      <w:i/>
      <w:iCs/>
      <w:spacing w:val="15"/>
      <w:sz w:val="24"/>
      <w:szCs w:val="24"/>
    </w:rPr>
  </w:style>
  <w:style w:type="paragraph" w:customStyle="1" w:styleId="TOCHeading1">
    <w:name w:val="TOC Heading1"/>
    <w:basedOn w:val="Heading1"/>
    <w:next w:val="Normal"/>
    <w:rsid w:val="00C20707"/>
    <w:pPr>
      <w:tabs>
        <w:tab w:val="clear" w:pos="0"/>
      </w:tabs>
      <w:ind w:left="0" w:firstLine="0"/>
    </w:pPr>
    <w:rPr>
      <w:rFonts w:ascii="Cambria" w:hAnsi="Cambria" w:cs="Cambria"/>
      <w:color w:val="365F91"/>
      <w:lang w:val="en-US"/>
    </w:rPr>
  </w:style>
  <w:style w:type="paragraph" w:styleId="TOC1">
    <w:name w:val="toc 1"/>
    <w:basedOn w:val="Normal"/>
    <w:next w:val="Normal"/>
    <w:uiPriority w:val="39"/>
    <w:rsid w:val="00C20707"/>
    <w:pPr>
      <w:spacing w:after="100"/>
    </w:pPr>
  </w:style>
  <w:style w:type="paragraph" w:styleId="TOC2">
    <w:name w:val="toc 2"/>
    <w:basedOn w:val="Normal"/>
    <w:next w:val="Normal"/>
    <w:uiPriority w:val="39"/>
    <w:rsid w:val="00C20707"/>
    <w:pPr>
      <w:spacing w:after="100"/>
      <w:ind w:left="220"/>
    </w:pPr>
  </w:style>
  <w:style w:type="paragraph" w:styleId="TOC3">
    <w:name w:val="toc 3"/>
    <w:basedOn w:val="Normal"/>
    <w:next w:val="Normal"/>
    <w:uiPriority w:val="39"/>
    <w:rsid w:val="00C20707"/>
    <w:pPr>
      <w:spacing w:after="100"/>
      <w:ind w:left="440"/>
    </w:pPr>
  </w:style>
  <w:style w:type="paragraph" w:styleId="TOC4">
    <w:name w:val="toc 4"/>
    <w:basedOn w:val="Normal"/>
    <w:next w:val="Normal"/>
    <w:uiPriority w:val="39"/>
    <w:rsid w:val="00C20707"/>
    <w:pPr>
      <w:spacing w:after="100"/>
      <w:ind w:left="660"/>
    </w:pPr>
    <w:rPr>
      <w:rFonts w:ascii="Calibri" w:eastAsia="Times New Roman" w:hAnsi="Calibri" w:cs="Calibri"/>
    </w:rPr>
  </w:style>
  <w:style w:type="paragraph" w:styleId="TOC5">
    <w:name w:val="toc 5"/>
    <w:basedOn w:val="Normal"/>
    <w:next w:val="Normal"/>
    <w:uiPriority w:val="39"/>
    <w:rsid w:val="00C20707"/>
    <w:pPr>
      <w:spacing w:after="100"/>
      <w:ind w:left="880"/>
    </w:pPr>
    <w:rPr>
      <w:rFonts w:ascii="Calibri" w:eastAsia="Times New Roman" w:hAnsi="Calibri" w:cs="Calibri"/>
    </w:rPr>
  </w:style>
  <w:style w:type="paragraph" w:styleId="TOC6">
    <w:name w:val="toc 6"/>
    <w:basedOn w:val="Normal"/>
    <w:next w:val="Normal"/>
    <w:uiPriority w:val="39"/>
    <w:rsid w:val="00C20707"/>
    <w:pPr>
      <w:spacing w:after="100"/>
      <w:ind w:left="1100"/>
    </w:pPr>
    <w:rPr>
      <w:rFonts w:ascii="Calibri" w:eastAsia="Times New Roman" w:hAnsi="Calibri" w:cs="Calibri"/>
    </w:rPr>
  </w:style>
  <w:style w:type="paragraph" w:styleId="TOC7">
    <w:name w:val="toc 7"/>
    <w:basedOn w:val="Normal"/>
    <w:next w:val="Normal"/>
    <w:uiPriority w:val="39"/>
    <w:rsid w:val="00C20707"/>
    <w:pPr>
      <w:spacing w:after="100"/>
      <w:ind w:left="1320"/>
    </w:pPr>
    <w:rPr>
      <w:rFonts w:ascii="Calibri" w:eastAsia="Times New Roman" w:hAnsi="Calibri" w:cs="Calibri"/>
    </w:rPr>
  </w:style>
  <w:style w:type="paragraph" w:styleId="TOC8">
    <w:name w:val="toc 8"/>
    <w:basedOn w:val="Normal"/>
    <w:next w:val="Normal"/>
    <w:uiPriority w:val="39"/>
    <w:rsid w:val="00C20707"/>
    <w:pPr>
      <w:spacing w:after="100"/>
      <w:ind w:left="1540"/>
    </w:pPr>
    <w:rPr>
      <w:rFonts w:ascii="Calibri" w:eastAsia="Times New Roman" w:hAnsi="Calibri" w:cs="Calibri"/>
    </w:rPr>
  </w:style>
  <w:style w:type="paragraph" w:styleId="TOC9">
    <w:name w:val="toc 9"/>
    <w:basedOn w:val="Normal"/>
    <w:next w:val="Normal"/>
    <w:uiPriority w:val="39"/>
    <w:rsid w:val="00C20707"/>
    <w:pPr>
      <w:spacing w:after="100"/>
      <w:ind w:left="1760"/>
    </w:pPr>
    <w:rPr>
      <w:rFonts w:ascii="Calibri" w:eastAsia="Times New Roman" w:hAnsi="Calibri" w:cs="Calibri"/>
    </w:rPr>
  </w:style>
  <w:style w:type="paragraph" w:customStyle="1" w:styleId="BalloonText1">
    <w:name w:val="Balloon Text1"/>
    <w:basedOn w:val="Normal"/>
    <w:rsid w:val="00C20707"/>
    <w:pPr>
      <w:spacing w:after="0" w:line="240" w:lineRule="auto"/>
    </w:pPr>
    <w:rPr>
      <w:rFonts w:ascii="Tahoma" w:hAnsi="Tahoma" w:cs="Tahoma"/>
      <w:sz w:val="16"/>
      <w:szCs w:val="16"/>
    </w:rPr>
  </w:style>
  <w:style w:type="paragraph" w:customStyle="1" w:styleId="IntenseQuote1">
    <w:name w:val="Intense Quote1"/>
    <w:basedOn w:val="Normal"/>
    <w:next w:val="Normal"/>
    <w:rsid w:val="00C20707"/>
    <w:pPr>
      <w:pBdr>
        <w:bottom w:val="single" w:sz="4" w:space="4" w:color="FFFF00"/>
      </w:pBdr>
      <w:spacing w:before="200" w:after="280"/>
      <w:ind w:left="936" w:right="936"/>
    </w:pPr>
    <w:rPr>
      <w:b/>
      <w:bCs/>
      <w:i/>
      <w:iCs/>
    </w:rPr>
  </w:style>
  <w:style w:type="paragraph" w:styleId="Header">
    <w:name w:val="header"/>
    <w:basedOn w:val="Normal"/>
    <w:rsid w:val="00C20707"/>
    <w:pPr>
      <w:tabs>
        <w:tab w:val="center" w:pos="4536"/>
        <w:tab w:val="right" w:pos="9072"/>
      </w:tabs>
    </w:pPr>
  </w:style>
  <w:style w:type="paragraph" w:styleId="Footer">
    <w:name w:val="footer"/>
    <w:basedOn w:val="Normal"/>
    <w:rsid w:val="00C20707"/>
    <w:pPr>
      <w:tabs>
        <w:tab w:val="center" w:pos="4536"/>
        <w:tab w:val="right" w:pos="9072"/>
      </w:tabs>
    </w:pPr>
  </w:style>
  <w:style w:type="paragraph" w:customStyle="1" w:styleId="Contents10">
    <w:name w:val="Contents 10"/>
    <w:basedOn w:val="Index"/>
    <w:rsid w:val="00C20707"/>
    <w:pPr>
      <w:tabs>
        <w:tab w:val="right" w:leader="dot" w:pos="7425"/>
      </w:tabs>
      <w:ind w:left="2547"/>
    </w:pPr>
  </w:style>
  <w:style w:type="paragraph" w:customStyle="1" w:styleId="TableContents">
    <w:name w:val="Table Contents"/>
    <w:basedOn w:val="Normal"/>
    <w:rsid w:val="00C20707"/>
    <w:pPr>
      <w:suppressLineNumbers/>
    </w:pPr>
  </w:style>
  <w:style w:type="paragraph" w:customStyle="1" w:styleId="Table">
    <w:name w:val="Table"/>
    <w:basedOn w:val="Caption"/>
    <w:rsid w:val="00C20707"/>
  </w:style>
  <w:style w:type="paragraph" w:customStyle="1" w:styleId="TableHeading">
    <w:name w:val="Table Heading"/>
    <w:basedOn w:val="TableContents"/>
    <w:rsid w:val="00C20707"/>
    <w:pPr>
      <w:jc w:val="center"/>
    </w:pPr>
    <w:rPr>
      <w:b/>
      <w:bCs/>
    </w:rPr>
  </w:style>
  <w:style w:type="paragraph" w:styleId="BalloonText">
    <w:name w:val="Balloon Text"/>
    <w:basedOn w:val="Normal"/>
    <w:link w:val="BalloonTextChar1"/>
    <w:uiPriority w:val="99"/>
    <w:semiHidden/>
    <w:unhideWhenUsed/>
    <w:rsid w:val="00063763"/>
    <w:pPr>
      <w:spacing w:after="0" w:line="240" w:lineRule="auto"/>
    </w:pPr>
    <w:rPr>
      <w:rFonts w:ascii="Tahoma" w:hAnsi="Tahoma" w:cs="Times New Roman"/>
      <w:sz w:val="16"/>
      <w:szCs w:val="16"/>
    </w:rPr>
  </w:style>
  <w:style w:type="paragraph" w:styleId="TableofFigures">
    <w:name w:val="table of figures"/>
    <w:basedOn w:val="Normal"/>
    <w:next w:val="Normal"/>
    <w:uiPriority w:val="99"/>
    <w:unhideWhenUsed/>
    <w:rsid w:val="0057083C"/>
  </w:style>
  <w:style w:type="character" w:customStyle="1" w:styleId="BalloonTextChar1">
    <w:name w:val="Balloon Text Char1"/>
    <w:link w:val="BalloonText"/>
    <w:uiPriority w:val="99"/>
    <w:semiHidden/>
    <w:rsid w:val="00063763"/>
    <w:rPr>
      <w:rFonts w:ascii="Tahoma" w:eastAsia="Calibri" w:hAnsi="Tahoma" w:cs="Tahoma"/>
      <w:sz w:val="16"/>
      <w:szCs w:val="16"/>
      <w:lang w:val="de-DE" w:eastAsia="zh-CN"/>
    </w:rPr>
  </w:style>
  <w:style w:type="table" w:styleId="TableGrid">
    <w:name w:val="Table Grid"/>
    <w:basedOn w:val="Table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semiHidden/>
    <w:unhideWhenUsed/>
    <w:rsid w:val="0016628B"/>
    <w:pPr>
      <w:suppressAutoHyphens w:val="0"/>
      <w:spacing w:after="0" w:line="240" w:lineRule="auto"/>
    </w:pPr>
    <w:rPr>
      <w:rFonts w:ascii="Calibri" w:hAnsi="Calibri" w:cs="Times New Roman"/>
      <w:szCs w:val="21"/>
      <w:lang w:eastAsia="en-US"/>
    </w:rPr>
  </w:style>
  <w:style w:type="character" w:customStyle="1" w:styleId="PlainTextChar">
    <w:name w:val="Plain Text Char"/>
    <w:link w:val="PlainText"/>
    <w:uiPriority w:val="99"/>
    <w:semiHidden/>
    <w:rsid w:val="0016628B"/>
    <w:rPr>
      <w:rFonts w:ascii="Calibri" w:eastAsia="Calibri" w:hAnsi="Calibri"/>
      <w:sz w:val="22"/>
      <w:szCs w:val="21"/>
      <w:lang w:eastAsia="en-US"/>
    </w:rPr>
  </w:style>
  <w:style w:type="paragraph" w:styleId="NoSpacing">
    <w:name w:val="No Spacing"/>
    <w:link w:val="NoSpacingChar"/>
    <w:uiPriority w:val="1"/>
    <w:qFormat/>
    <w:rsid w:val="00355D09"/>
    <w:rPr>
      <w:rFonts w:ascii="Calibri" w:eastAsia="MS Mincho" w:hAnsi="Calibri"/>
      <w:sz w:val="22"/>
      <w:szCs w:val="22"/>
      <w:lang w:eastAsia="ja-JP"/>
    </w:rPr>
  </w:style>
  <w:style w:type="character" w:customStyle="1" w:styleId="NoSpacingChar">
    <w:name w:val="No Spacing Char"/>
    <w:link w:val="NoSpacing"/>
    <w:uiPriority w:val="1"/>
    <w:rsid w:val="00355D09"/>
    <w:rPr>
      <w:rFonts w:ascii="Calibri" w:eastAsia="MS Mincho" w:hAnsi="Calibri"/>
      <w:sz w:val="22"/>
      <w:szCs w:val="22"/>
      <w:lang w:eastAsia="ja-JP" w:bidi="ar-SA"/>
    </w:rPr>
  </w:style>
  <w:style w:type="character" w:styleId="PlaceholderText">
    <w:name w:val="Placeholder Text"/>
    <w:basedOn w:val="DefaultParagraphFont"/>
    <w:uiPriority w:val="99"/>
    <w:semiHidden/>
    <w:rsid w:val="004F37EC"/>
    <w:rPr>
      <w:color w:val="808080"/>
    </w:rPr>
  </w:style>
  <w:style w:type="paragraph" w:styleId="ListParagraph">
    <w:name w:val="List Paragraph"/>
    <w:basedOn w:val="Normal"/>
    <w:uiPriority w:val="34"/>
    <w:qFormat/>
    <w:rsid w:val="00886E4C"/>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0707"/>
    <w:pPr>
      <w:suppressAutoHyphens/>
      <w:spacing w:after="200" w:line="276" w:lineRule="auto"/>
    </w:pPr>
    <w:rPr>
      <w:rFonts w:ascii="Arial" w:eastAsia="Calibri" w:hAnsi="Arial" w:cs="Arial"/>
      <w:sz w:val="22"/>
      <w:szCs w:val="22"/>
      <w:lang w:val="de-DE" w:eastAsia="zh-CN"/>
    </w:rPr>
  </w:style>
  <w:style w:type="paragraph" w:styleId="Heading1">
    <w:name w:val="heading 1"/>
    <w:basedOn w:val="Normal"/>
    <w:next w:val="Normal"/>
    <w:qFormat/>
    <w:rsid w:val="00C20707"/>
    <w:pPr>
      <w:keepNext/>
      <w:keepLines/>
      <w:tabs>
        <w:tab w:val="num" w:pos="0"/>
      </w:tabs>
      <w:spacing w:before="480" w:after="0"/>
      <w:ind w:left="432" w:hanging="432"/>
      <w:outlineLvl w:val="0"/>
    </w:pPr>
    <w:rPr>
      <w:rFonts w:eastAsia="Times New Roman" w:cs="Times New Roman"/>
      <w:b/>
      <w:bCs/>
      <w:sz w:val="28"/>
      <w:szCs w:val="28"/>
    </w:rPr>
  </w:style>
  <w:style w:type="paragraph" w:styleId="Heading2">
    <w:name w:val="heading 2"/>
    <w:basedOn w:val="Normal"/>
    <w:next w:val="Normal"/>
    <w:qFormat/>
    <w:rsid w:val="00C20707"/>
    <w:pPr>
      <w:keepNext/>
      <w:keepLines/>
      <w:tabs>
        <w:tab w:val="num" w:pos="0"/>
      </w:tabs>
      <w:spacing w:before="200" w:after="0"/>
      <w:ind w:left="576" w:hanging="576"/>
      <w:outlineLvl w:val="1"/>
    </w:pPr>
    <w:rPr>
      <w:rFonts w:eastAsia="Times New Roman" w:cs="Times New Roman"/>
      <w:b/>
      <w:bCs/>
      <w:color w:val="000000"/>
      <w:sz w:val="24"/>
      <w:szCs w:val="26"/>
    </w:rPr>
  </w:style>
  <w:style w:type="paragraph" w:styleId="Heading3">
    <w:name w:val="heading 3"/>
    <w:basedOn w:val="Normal"/>
    <w:next w:val="Normal"/>
    <w:qFormat/>
    <w:rsid w:val="00C20707"/>
    <w:pPr>
      <w:keepNext/>
      <w:keepLines/>
      <w:tabs>
        <w:tab w:val="num" w:pos="0"/>
      </w:tabs>
      <w:spacing w:before="200" w:after="0"/>
      <w:ind w:left="720" w:hanging="720"/>
      <w:outlineLvl w:val="2"/>
    </w:pPr>
    <w:rPr>
      <w:rFonts w:eastAsia="Times New Roman" w:cs="Times New Roman"/>
      <w:b/>
      <w:bCs/>
    </w:rPr>
  </w:style>
  <w:style w:type="paragraph" w:styleId="Heading4">
    <w:name w:val="heading 4"/>
    <w:basedOn w:val="Normal"/>
    <w:next w:val="Normal"/>
    <w:qFormat/>
    <w:rsid w:val="00C20707"/>
    <w:pPr>
      <w:keepNext/>
      <w:keepLines/>
      <w:tabs>
        <w:tab w:val="num" w:pos="0"/>
      </w:tabs>
      <w:spacing w:before="200" w:after="0"/>
      <w:ind w:left="864" w:hanging="864"/>
      <w:outlineLvl w:val="3"/>
    </w:pPr>
    <w:rPr>
      <w:rFonts w:ascii="Cambria" w:eastAsia="Times New Roman" w:hAnsi="Cambria" w:cs="Times New Roman"/>
      <w:b/>
      <w:bCs/>
      <w:i/>
      <w:iCs/>
    </w:rPr>
  </w:style>
  <w:style w:type="paragraph" w:styleId="Heading5">
    <w:name w:val="heading 5"/>
    <w:basedOn w:val="Normal"/>
    <w:next w:val="Normal"/>
    <w:qFormat/>
    <w:rsid w:val="00C20707"/>
    <w:pPr>
      <w:keepNext/>
      <w:keepLines/>
      <w:tabs>
        <w:tab w:val="num" w:pos="0"/>
      </w:tabs>
      <w:spacing w:before="200" w:after="0"/>
      <w:ind w:left="1008" w:hanging="1008"/>
      <w:outlineLvl w:val="4"/>
    </w:pPr>
    <w:rPr>
      <w:rFonts w:ascii="Cambria" w:eastAsia="Times New Roman" w:hAnsi="Cambria" w:cs="Times New Roman"/>
      <w:color w:val="243F60"/>
    </w:rPr>
  </w:style>
  <w:style w:type="paragraph" w:styleId="Heading6">
    <w:name w:val="heading 6"/>
    <w:basedOn w:val="Normal"/>
    <w:next w:val="Normal"/>
    <w:qFormat/>
    <w:rsid w:val="00C20707"/>
    <w:pPr>
      <w:keepNext/>
      <w:keepLines/>
      <w:tabs>
        <w:tab w:val="num" w:pos="0"/>
      </w:tabs>
      <w:spacing w:before="200" w:after="0"/>
      <w:ind w:left="1152" w:hanging="1152"/>
      <w:outlineLvl w:val="5"/>
    </w:pPr>
    <w:rPr>
      <w:rFonts w:ascii="Cambria" w:eastAsia="Times New Roman" w:hAnsi="Cambria" w:cs="Times New Roman"/>
      <w:i/>
      <w:iCs/>
      <w:color w:val="243F60"/>
    </w:rPr>
  </w:style>
  <w:style w:type="paragraph" w:styleId="Heading7">
    <w:name w:val="heading 7"/>
    <w:basedOn w:val="Normal"/>
    <w:next w:val="Normal"/>
    <w:qFormat/>
    <w:rsid w:val="00C20707"/>
    <w:pPr>
      <w:keepNext/>
      <w:keepLines/>
      <w:tabs>
        <w:tab w:val="num" w:pos="0"/>
      </w:tabs>
      <w:spacing w:before="200" w:after="0"/>
      <w:ind w:left="1296" w:hanging="1296"/>
      <w:outlineLvl w:val="6"/>
    </w:pPr>
    <w:rPr>
      <w:rFonts w:ascii="Cambria" w:eastAsia="Times New Roman" w:hAnsi="Cambria" w:cs="Times New Roman"/>
      <w:i/>
      <w:iCs/>
      <w:color w:val="404040"/>
    </w:rPr>
  </w:style>
  <w:style w:type="paragraph" w:styleId="Heading8">
    <w:name w:val="heading 8"/>
    <w:basedOn w:val="Normal"/>
    <w:next w:val="Normal"/>
    <w:qFormat/>
    <w:rsid w:val="00C20707"/>
    <w:pPr>
      <w:keepNext/>
      <w:keepLines/>
      <w:tabs>
        <w:tab w:val="num" w:pos="0"/>
      </w:tabs>
      <w:spacing w:before="200" w:after="0"/>
      <w:ind w:left="1440" w:hanging="1440"/>
      <w:outlineLvl w:val="7"/>
    </w:pPr>
    <w:rPr>
      <w:rFonts w:ascii="Cambria" w:eastAsia="Times New Roman" w:hAnsi="Cambria" w:cs="Times New Roman"/>
      <w:color w:val="404040"/>
      <w:sz w:val="20"/>
      <w:szCs w:val="20"/>
    </w:rPr>
  </w:style>
  <w:style w:type="paragraph" w:styleId="Heading9">
    <w:name w:val="heading 9"/>
    <w:basedOn w:val="Normal"/>
    <w:next w:val="Normal"/>
    <w:qFormat/>
    <w:rsid w:val="00C20707"/>
    <w:pPr>
      <w:keepNext/>
      <w:keepLines/>
      <w:tabs>
        <w:tab w:val="num" w:pos="0"/>
      </w:tabs>
      <w:spacing w:before="200" w:after="0"/>
      <w:ind w:left="1584" w:hanging="1584"/>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sid w:val="00C20707"/>
    <w:rPr>
      <w:rFonts w:ascii="Symbol" w:hAnsi="Symbol" w:cs="Symbol"/>
    </w:rPr>
  </w:style>
  <w:style w:type="character" w:customStyle="1" w:styleId="WW8Num6z0">
    <w:name w:val="WW8Num6z0"/>
    <w:rsid w:val="00C20707"/>
    <w:rPr>
      <w:rFonts w:ascii="Symbol" w:hAnsi="Symbol" w:cs="Symbol"/>
    </w:rPr>
  </w:style>
  <w:style w:type="character" w:customStyle="1" w:styleId="WW8Num7z0">
    <w:name w:val="WW8Num7z0"/>
    <w:rsid w:val="00C20707"/>
    <w:rPr>
      <w:rFonts w:ascii="Symbol" w:hAnsi="Symbol" w:cs="Symbol"/>
    </w:rPr>
  </w:style>
  <w:style w:type="character" w:customStyle="1" w:styleId="WW8Num8z0">
    <w:name w:val="WW8Num8z0"/>
    <w:rsid w:val="00C20707"/>
    <w:rPr>
      <w:rFonts w:ascii="Symbol" w:hAnsi="Symbol" w:cs="Symbol"/>
    </w:rPr>
  </w:style>
  <w:style w:type="character" w:customStyle="1" w:styleId="WW8Num10z0">
    <w:name w:val="WW8Num10z0"/>
    <w:rsid w:val="00C20707"/>
    <w:rPr>
      <w:rFonts w:ascii="Symbol" w:hAnsi="Symbol" w:cs="Symbol"/>
    </w:rPr>
  </w:style>
  <w:style w:type="character" w:customStyle="1" w:styleId="WW8Num12z0">
    <w:name w:val="WW8Num12z0"/>
    <w:rsid w:val="00C20707"/>
    <w:rPr>
      <w:rFonts w:ascii="Wingdings" w:hAnsi="Wingdings" w:cs="Wingdings"/>
    </w:rPr>
  </w:style>
  <w:style w:type="character" w:customStyle="1" w:styleId="WW8Num12z1">
    <w:name w:val="WW8Num12z1"/>
    <w:rsid w:val="00C20707"/>
    <w:rPr>
      <w:rFonts w:ascii="Courier New" w:hAnsi="Courier New" w:cs="Symbol"/>
    </w:rPr>
  </w:style>
  <w:style w:type="character" w:customStyle="1" w:styleId="WW8Num12z3">
    <w:name w:val="WW8Num12z3"/>
    <w:rsid w:val="00C20707"/>
    <w:rPr>
      <w:rFonts w:ascii="Symbol" w:hAnsi="Symbol" w:cs="Symbol"/>
    </w:rPr>
  </w:style>
  <w:style w:type="character" w:customStyle="1" w:styleId="WW8Num14z0">
    <w:name w:val="WW8Num14z0"/>
    <w:rsid w:val="00C20707"/>
    <w:rPr>
      <w:rFonts w:ascii="Symbol" w:hAnsi="Symbol" w:cs="Symbol"/>
    </w:rPr>
  </w:style>
  <w:style w:type="character" w:customStyle="1" w:styleId="WW8Num14z1">
    <w:name w:val="WW8Num14z1"/>
    <w:rsid w:val="00C20707"/>
    <w:rPr>
      <w:rFonts w:ascii="Courier New" w:hAnsi="Courier New" w:cs="Symbol"/>
    </w:rPr>
  </w:style>
  <w:style w:type="character" w:customStyle="1" w:styleId="WW8Num14z2">
    <w:name w:val="WW8Num14z2"/>
    <w:rsid w:val="00C20707"/>
    <w:rPr>
      <w:rFonts w:ascii="Wingdings" w:hAnsi="Wingdings" w:cs="Wingdings"/>
    </w:rPr>
  </w:style>
  <w:style w:type="character" w:customStyle="1" w:styleId="WW8Num15z0">
    <w:name w:val="WW8Num15z0"/>
    <w:rsid w:val="00C20707"/>
    <w:rPr>
      <w:rFonts w:ascii="Wingdings" w:hAnsi="Wingdings" w:cs="Wingdings"/>
    </w:rPr>
  </w:style>
  <w:style w:type="character" w:customStyle="1" w:styleId="WW8Num15z1">
    <w:name w:val="WW8Num15z1"/>
    <w:rsid w:val="00C20707"/>
    <w:rPr>
      <w:rFonts w:ascii="Courier New" w:hAnsi="Courier New" w:cs="Symbol"/>
    </w:rPr>
  </w:style>
  <w:style w:type="character" w:customStyle="1" w:styleId="WW8Num15z3">
    <w:name w:val="WW8Num15z3"/>
    <w:rsid w:val="00C20707"/>
    <w:rPr>
      <w:rFonts w:ascii="Symbol" w:hAnsi="Symbol" w:cs="Symbol"/>
    </w:rPr>
  </w:style>
  <w:style w:type="character" w:customStyle="1" w:styleId="WW8Num17z0">
    <w:name w:val="WW8Num17z0"/>
    <w:rsid w:val="00C20707"/>
    <w:rPr>
      <w:rFonts w:ascii="Wingdings" w:hAnsi="Wingdings" w:cs="Wingdings"/>
    </w:rPr>
  </w:style>
  <w:style w:type="character" w:customStyle="1" w:styleId="WW8Num17z1">
    <w:name w:val="WW8Num17z1"/>
    <w:rsid w:val="00C20707"/>
    <w:rPr>
      <w:rFonts w:ascii="Courier New" w:hAnsi="Courier New" w:cs="Symbol"/>
    </w:rPr>
  </w:style>
  <w:style w:type="character" w:customStyle="1" w:styleId="WW8Num17z3">
    <w:name w:val="WW8Num17z3"/>
    <w:rsid w:val="00C20707"/>
    <w:rPr>
      <w:rFonts w:ascii="Symbol" w:hAnsi="Symbol" w:cs="Symbol"/>
    </w:rPr>
  </w:style>
  <w:style w:type="character" w:customStyle="1" w:styleId="WW8Num18z0">
    <w:name w:val="WW8Num18z0"/>
    <w:rsid w:val="00C20707"/>
    <w:rPr>
      <w:rFonts w:ascii="Symbol" w:hAnsi="Symbol" w:cs="Symbol"/>
    </w:rPr>
  </w:style>
  <w:style w:type="character" w:customStyle="1" w:styleId="WW8Num18z1">
    <w:name w:val="WW8Num18z1"/>
    <w:rsid w:val="00C20707"/>
    <w:rPr>
      <w:rFonts w:ascii="Courier New" w:hAnsi="Courier New" w:cs="Symbol"/>
    </w:rPr>
  </w:style>
  <w:style w:type="character" w:customStyle="1" w:styleId="WW8Num18z2">
    <w:name w:val="WW8Num18z2"/>
    <w:rsid w:val="00C20707"/>
    <w:rPr>
      <w:rFonts w:ascii="Wingdings" w:hAnsi="Wingdings" w:cs="Wingdings"/>
    </w:rPr>
  </w:style>
  <w:style w:type="character" w:customStyle="1" w:styleId="DefaultParagraphFont1">
    <w:name w:val="Default Paragraph Font1"/>
    <w:rsid w:val="00C20707"/>
  </w:style>
  <w:style w:type="character" w:customStyle="1" w:styleId="Heading1Char">
    <w:name w:val="Heading 1 Char"/>
    <w:rsid w:val="00C20707"/>
    <w:rPr>
      <w:rFonts w:ascii="Arial" w:eastAsia="Times New Roman" w:hAnsi="Arial" w:cs="Times New Roman"/>
      <w:b/>
      <w:bCs/>
      <w:sz w:val="28"/>
      <w:szCs w:val="28"/>
    </w:rPr>
  </w:style>
  <w:style w:type="character" w:customStyle="1" w:styleId="Heading2Char">
    <w:name w:val="Heading 2 Char"/>
    <w:rsid w:val="00C20707"/>
    <w:rPr>
      <w:rFonts w:ascii="Arial" w:eastAsia="Times New Roman" w:hAnsi="Arial" w:cs="Times New Roman"/>
      <w:b/>
      <w:bCs/>
      <w:color w:val="000000"/>
      <w:sz w:val="24"/>
      <w:szCs w:val="26"/>
    </w:rPr>
  </w:style>
  <w:style w:type="character" w:customStyle="1" w:styleId="Heading3Char">
    <w:name w:val="Heading 3 Char"/>
    <w:rsid w:val="00C20707"/>
    <w:rPr>
      <w:rFonts w:ascii="Arial" w:eastAsia="Times New Roman" w:hAnsi="Arial" w:cs="Times New Roman"/>
      <w:b/>
      <w:bCs/>
    </w:rPr>
  </w:style>
  <w:style w:type="character" w:customStyle="1" w:styleId="TitleChar">
    <w:name w:val="Title Char"/>
    <w:rsid w:val="00C20707"/>
    <w:rPr>
      <w:rFonts w:ascii="Arial" w:eastAsia="Times New Roman" w:hAnsi="Arial" w:cs="Times New Roman"/>
      <w:color w:val="17365D"/>
      <w:spacing w:val="5"/>
      <w:kern w:val="1"/>
      <w:sz w:val="52"/>
      <w:szCs w:val="52"/>
    </w:rPr>
  </w:style>
  <w:style w:type="character" w:customStyle="1" w:styleId="SubtitleChar">
    <w:name w:val="Subtitle Char"/>
    <w:rsid w:val="00C20707"/>
    <w:rPr>
      <w:rFonts w:ascii="Arial" w:eastAsia="Times New Roman" w:hAnsi="Arial" w:cs="Times New Roman"/>
      <w:i/>
      <w:iCs/>
      <w:spacing w:val="15"/>
      <w:sz w:val="24"/>
      <w:szCs w:val="24"/>
    </w:rPr>
  </w:style>
  <w:style w:type="character" w:customStyle="1" w:styleId="Heading4Char">
    <w:name w:val="Heading 4 Char"/>
    <w:rsid w:val="00C20707"/>
    <w:rPr>
      <w:rFonts w:ascii="Cambria" w:eastAsia="Times New Roman" w:hAnsi="Cambria" w:cs="Times New Roman"/>
      <w:b/>
      <w:bCs/>
      <w:i/>
      <w:iCs/>
    </w:rPr>
  </w:style>
  <w:style w:type="character" w:customStyle="1" w:styleId="Heading5Char">
    <w:name w:val="Heading 5 Char"/>
    <w:rsid w:val="00C20707"/>
    <w:rPr>
      <w:rFonts w:ascii="Cambria" w:eastAsia="Times New Roman" w:hAnsi="Cambria" w:cs="Times New Roman"/>
      <w:color w:val="243F60"/>
    </w:rPr>
  </w:style>
  <w:style w:type="character" w:customStyle="1" w:styleId="Heading6Char">
    <w:name w:val="Heading 6 Char"/>
    <w:rsid w:val="00C20707"/>
    <w:rPr>
      <w:rFonts w:ascii="Cambria" w:eastAsia="Times New Roman" w:hAnsi="Cambria" w:cs="Times New Roman"/>
      <w:i/>
      <w:iCs/>
      <w:color w:val="243F60"/>
    </w:rPr>
  </w:style>
  <w:style w:type="character" w:customStyle="1" w:styleId="Heading7Char">
    <w:name w:val="Heading 7 Char"/>
    <w:rsid w:val="00C20707"/>
    <w:rPr>
      <w:rFonts w:ascii="Cambria" w:eastAsia="Times New Roman" w:hAnsi="Cambria" w:cs="Times New Roman"/>
      <w:i/>
      <w:iCs/>
      <w:color w:val="404040"/>
    </w:rPr>
  </w:style>
  <w:style w:type="character" w:customStyle="1" w:styleId="Heading8Char">
    <w:name w:val="Heading 8 Char"/>
    <w:rsid w:val="00C20707"/>
    <w:rPr>
      <w:rFonts w:ascii="Cambria" w:eastAsia="Times New Roman" w:hAnsi="Cambria" w:cs="Times New Roman"/>
      <w:color w:val="404040"/>
      <w:sz w:val="20"/>
      <w:szCs w:val="20"/>
    </w:rPr>
  </w:style>
  <w:style w:type="character" w:customStyle="1" w:styleId="Heading9Char">
    <w:name w:val="Heading 9 Char"/>
    <w:rsid w:val="00C20707"/>
    <w:rPr>
      <w:rFonts w:ascii="Cambria" w:eastAsia="Times New Roman" w:hAnsi="Cambria" w:cs="Times New Roman"/>
      <w:i/>
      <w:iCs/>
      <w:color w:val="404040"/>
      <w:sz w:val="20"/>
      <w:szCs w:val="20"/>
    </w:rPr>
  </w:style>
  <w:style w:type="character" w:styleId="Hyperlink">
    <w:name w:val="Hyperlink"/>
    <w:uiPriority w:val="99"/>
    <w:rsid w:val="00C20707"/>
    <w:rPr>
      <w:color w:val="0000FF"/>
      <w:u w:val="single"/>
    </w:rPr>
  </w:style>
  <w:style w:type="character" w:customStyle="1" w:styleId="BalloonTextChar">
    <w:name w:val="Balloon Text Char"/>
    <w:rsid w:val="00C20707"/>
    <w:rPr>
      <w:rFonts w:ascii="Tahoma" w:hAnsi="Tahoma" w:cs="Tahoma"/>
      <w:sz w:val="16"/>
      <w:szCs w:val="16"/>
    </w:rPr>
  </w:style>
  <w:style w:type="character" w:customStyle="1" w:styleId="IntenseEmphasis1">
    <w:name w:val="Intense Emphasis1"/>
    <w:rsid w:val="00C20707"/>
    <w:rPr>
      <w:b/>
      <w:bCs/>
      <w:i/>
      <w:iCs/>
      <w:color w:val="000000"/>
    </w:rPr>
  </w:style>
  <w:style w:type="character" w:customStyle="1" w:styleId="IntenseQuoteChar">
    <w:name w:val="Intense Quote Char"/>
    <w:rsid w:val="00C20707"/>
    <w:rPr>
      <w:rFonts w:ascii="Arial" w:hAnsi="Arial" w:cs="Arial"/>
      <w:b/>
      <w:bCs/>
      <w:i/>
      <w:iCs/>
    </w:rPr>
  </w:style>
  <w:style w:type="character" w:customStyle="1" w:styleId="HeaderChar">
    <w:name w:val="Header Char"/>
    <w:rsid w:val="00C20707"/>
    <w:rPr>
      <w:rFonts w:ascii="Arial" w:hAnsi="Arial" w:cs="Arial"/>
      <w:sz w:val="22"/>
      <w:szCs w:val="22"/>
    </w:rPr>
  </w:style>
  <w:style w:type="character" w:customStyle="1" w:styleId="FooterChar">
    <w:name w:val="Footer Char"/>
    <w:rsid w:val="00C20707"/>
    <w:rPr>
      <w:rFonts w:ascii="Arial" w:hAnsi="Arial" w:cs="Arial"/>
      <w:sz w:val="22"/>
      <w:szCs w:val="22"/>
    </w:rPr>
  </w:style>
  <w:style w:type="character" w:customStyle="1" w:styleId="Bullets">
    <w:name w:val="Bullets"/>
    <w:rsid w:val="00C20707"/>
    <w:rPr>
      <w:rFonts w:ascii="OpenSymbol" w:eastAsia="OpenSymbol" w:hAnsi="OpenSymbol" w:cs="OpenSymbol"/>
    </w:rPr>
  </w:style>
  <w:style w:type="character" w:customStyle="1" w:styleId="NumberingSymbols">
    <w:name w:val="Numbering Symbols"/>
    <w:rsid w:val="00C20707"/>
  </w:style>
  <w:style w:type="character" w:styleId="FollowedHyperlink">
    <w:name w:val="FollowedHyperlink"/>
    <w:rsid w:val="00C20707"/>
    <w:rPr>
      <w:color w:val="800000"/>
      <w:u w:val="single"/>
    </w:rPr>
  </w:style>
  <w:style w:type="paragraph" w:customStyle="1" w:styleId="Heading">
    <w:name w:val="Heading"/>
    <w:basedOn w:val="Normal"/>
    <w:next w:val="Normal"/>
    <w:rsid w:val="00C20707"/>
    <w:pPr>
      <w:pBdr>
        <w:bottom w:val="single" w:sz="8" w:space="4" w:color="FFFF00"/>
      </w:pBdr>
      <w:spacing w:after="300" w:line="240" w:lineRule="auto"/>
    </w:pPr>
    <w:rPr>
      <w:rFonts w:eastAsia="Times New Roman" w:cs="Times New Roman"/>
      <w:color w:val="17365D"/>
      <w:spacing w:val="5"/>
      <w:kern w:val="1"/>
      <w:sz w:val="52"/>
      <w:szCs w:val="52"/>
    </w:rPr>
  </w:style>
  <w:style w:type="paragraph" w:styleId="BodyText">
    <w:name w:val="Body Text"/>
    <w:basedOn w:val="Normal"/>
    <w:rsid w:val="00C20707"/>
    <w:pPr>
      <w:spacing w:after="120"/>
    </w:pPr>
  </w:style>
  <w:style w:type="paragraph" w:styleId="List">
    <w:name w:val="List"/>
    <w:basedOn w:val="BodyText"/>
    <w:rsid w:val="00C20707"/>
    <w:rPr>
      <w:rFonts w:cs="Lohit Hindi"/>
    </w:rPr>
  </w:style>
  <w:style w:type="paragraph" w:styleId="Caption">
    <w:name w:val="caption"/>
    <w:basedOn w:val="Normal"/>
    <w:qFormat/>
    <w:rsid w:val="00C20707"/>
    <w:pPr>
      <w:suppressLineNumbers/>
      <w:spacing w:before="120" w:after="120"/>
    </w:pPr>
    <w:rPr>
      <w:rFonts w:cs="Lohit Hindi"/>
      <w:i/>
      <w:iCs/>
      <w:sz w:val="24"/>
      <w:szCs w:val="24"/>
    </w:rPr>
  </w:style>
  <w:style w:type="paragraph" w:customStyle="1" w:styleId="Index">
    <w:name w:val="Index"/>
    <w:basedOn w:val="Normal"/>
    <w:rsid w:val="00C20707"/>
    <w:pPr>
      <w:suppressLineNumbers/>
    </w:pPr>
    <w:rPr>
      <w:rFonts w:cs="Lohit Hindi"/>
    </w:rPr>
  </w:style>
  <w:style w:type="paragraph" w:customStyle="1" w:styleId="NoSpacing1">
    <w:name w:val="No Spacing1"/>
    <w:rsid w:val="00C20707"/>
    <w:pPr>
      <w:suppressAutoHyphens/>
    </w:pPr>
    <w:rPr>
      <w:rFonts w:ascii="Arial" w:eastAsia="Calibri" w:hAnsi="Arial" w:cs="Arial"/>
      <w:sz w:val="22"/>
      <w:szCs w:val="22"/>
      <w:lang w:val="de-DE" w:eastAsia="zh-CN"/>
    </w:rPr>
  </w:style>
  <w:style w:type="paragraph" w:customStyle="1" w:styleId="ListParagraph1">
    <w:name w:val="List Paragraph1"/>
    <w:basedOn w:val="Normal"/>
    <w:rsid w:val="00C20707"/>
    <w:pPr>
      <w:ind w:left="720"/>
    </w:pPr>
  </w:style>
  <w:style w:type="paragraph" w:styleId="Subtitle">
    <w:name w:val="Subtitle"/>
    <w:basedOn w:val="Normal"/>
    <w:next w:val="Normal"/>
    <w:qFormat/>
    <w:rsid w:val="00C20707"/>
    <w:rPr>
      <w:rFonts w:eastAsia="Times New Roman" w:cs="Times New Roman"/>
      <w:i/>
      <w:iCs/>
      <w:spacing w:val="15"/>
      <w:sz w:val="24"/>
      <w:szCs w:val="24"/>
    </w:rPr>
  </w:style>
  <w:style w:type="paragraph" w:customStyle="1" w:styleId="TOCHeading1">
    <w:name w:val="TOC Heading1"/>
    <w:basedOn w:val="Heading1"/>
    <w:next w:val="Normal"/>
    <w:rsid w:val="00C20707"/>
    <w:pPr>
      <w:tabs>
        <w:tab w:val="clear" w:pos="0"/>
      </w:tabs>
      <w:ind w:left="0" w:firstLine="0"/>
    </w:pPr>
    <w:rPr>
      <w:rFonts w:ascii="Cambria" w:hAnsi="Cambria" w:cs="Cambria"/>
      <w:color w:val="365F91"/>
      <w:lang w:val="en-US"/>
    </w:rPr>
  </w:style>
  <w:style w:type="paragraph" w:styleId="TOC1">
    <w:name w:val="toc 1"/>
    <w:basedOn w:val="Normal"/>
    <w:next w:val="Normal"/>
    <w:uiPriority w:val="39"/>
    <w:rsid w:val="00C20707"/>
    <w:pPr>
      <w:spacing w:after="100"/>
    </w:pPr>
  </w:style>
  <w:style w:type="paragraph" w:styleId="TOC2">
    <w:name w:val="toc 2"/>
    <w:basedOn w:val="Normal"/>
    <w:next w:val="Normal"/>
    <w:uiPriority w:val="39"/>
    <w:rsid w:val="00C20707"/>
    <w:pPr>
      <w:spacing w:after="100"/>
      <w:ind w:left="220"/>
    </w:pPr>
  </w:style>
  <w:style w:type="paragraph" w:styleId="TOC3">
    <w:name w:val="toc 3"/>
    <w:basedOn w:val="Normal"/>
    <w:next w:val="Normal"/>
    <w:uiPriority w:val="39"/>
    <w:rsid w:val="00C20707"/>
    <w:pPr>
      <w:spacing w:after="100"/>
      <w:ind w:left="440"/>
    </w:pPr>
  </w:style>
  <w:style w:type="paragraph" w:styleId="TOC4">
    <w:name w:val="toc 4"/>
    <w:basedOn w:val="Normal"/>
    <w:next w:val="Normal"/>
    <w:uiPriority w:val="39"/>
    <w:rsid w:val="00C20707"/>
    <w:pPr>
      <w:spacing w:after="100"/>
      <w:ind w:left="660"/>
    </w:pPr>
    <w:rPr>
      <w:rFonts w:ascii="Calibri" w:eastAsia="Times New Roman" w:hAnsi="Calibri" w:cs="Calibri"/>
    </w:rPr>
  </w:style>
  <w:style w:type="paragraph" w:styleId="TOC5">
    <w:name w:val="toc 5"/>
    <w:basedOn w:val="Normal"/>
    <w:next w:val="Normal"/>
    <w:uiPriority w:val="39"/>
    <w:rsid w:val="00C20707"/>
    <w:pPr>
      <w:spacing w:after="100"/>
      <w:ind w:left="880"/>
    </w:pPr>
    <w:rPr>
      <w:rFonts w:ascii="Calibri" w:eastAsia="Times New Roman" w:hAnsi="Calibri" w:cs="Calibri"/>
    </w:rPr>
  </w:style>
  <w:style w:type="paragraph" w:styleId="TOC6">
    <w:name w:val="toc 6"/>
    <w:basedOn w:val="Normal"/>
    <w:next w:val="Normal"/>
    <w:uiPriority w:val="39"/>
    <w:rsid w:val="00C20707"/>
    <w:pPr>
      <w:spacing w:after="100"/>
      <w:ind w:left="1100"/>
    </w:pPr>
    <w:rPr>
      <w:rFonts w:ascii="Calibri" w:eastAsia="Times New Roman" w:hAnsi="Calibri" w:cs="Calibri"/>
    </w:rPr>
  </w:style>
  <w:style w:type="paragraph" w:styleId="TOC7">
    <w:name w:val="toc 7"/>
    <w:basedOn w:val="Normal"/>
    <w:next w:val="Normal"/>
    <w:uiPriority w:val="39"/>
    <w:rsid w:val="00C20707"/>
    <w:pPr>
      <w:spacing w:after="100"/>
      <w:ind w:left="1320"/>
    </w:pPr>
    <w:rPr>
      <w:rFonts w:ascii="Calibri" w:eastAsia="Times New Roman" w:hAnsi="Calibri" w:cs="Calibri"/>
    </w:rPr>
  </w:style>
  <w:style w:type="paragraph" w:styleId="TOC8">
    <w:name w:val="toc 8"/>
    <w:basedOn w:val="Normal"/>
    <w:next w:val="Normal"/>
    <w:uiPriority w:val="39"/>
    <w:rsid w:val="00C20707"/>
    <w:pPr>
      <w:spacing w:after="100"/>
      <w:ind w:left="1540"/>
    </w:pPr>
    <w:rPr>
      <w:rFonts w:ascii="Calibri" w:eastAsia="Times New Roman" w:hAnsi="Calibri" w:cs="Calibri"/>
    </w:rPr>
  </w:style>
  <w:style w:type="paragraph" w:styleId="TOC9">
    <w:name w:val="toc 9"/>
    <w:basedOn w:val="Normal"/>
    <w:next w:val="Normal"/>
    <w:uiPriority w:val="39"/>
    <w:rsid w:val="00C20707"/>
    <w:pPr>
      <w:spacing w:after="100"/>
      <w:ind w:left="1760"/>
    </w:pPr>
    <w:rPr>
      <w:rFonts w:ascii="Calibri" w:eastAsia="Times New Roman" w:hAnsi="Calibri" w:cs="Calibri"/>
    </w:rPr>
  </w:style>
  <w:style w:type="paragraph" w:customStyle="1" w:styleId="BalloonText1">
    <w:name w:val="Balloon Text1"/>
    <w:basedOn w:val="Normal"/>
    <w:rsid w:val="00C20707"/>
    <w:pPr>
      <w:spacing w:after="0" w:line="240" w:lineRule="auto"/>
    </w:pPr>
    <w:rPr>
      <w:rFonts w:ascii="Tahoma" w:hAnsi="Tahoma" w:cs="Tahoma"/>
      <w:sz w:val="16"/>
      <w:szCs w:val="16"/>
    </w:rPr>
  </w:style>
  <w:style w:type="paragraph" w:customStyle="1" w:styleId="IntenseQuote1">
    <w:name w:val="Intense Quote1"/>
    <w:basedOn w:val="Normal"/>
    <w:next w:val="Normal"/>
    <w:rsid w:val="00C20707"/>
    <w:pPr>
      <w:pBdr>
        <w:bottom w:val="single" w:sz="4" w:space="4" w:color="FFFF00"/>
      </w:pBdr>
      <w:spacing w:before="200" w:after="280"/>
      <w:ind w:left="936" w:right="936"/>
    </w:pPr>
    <w:rPr>
      <w:b/>
      <w:bCs/>
      <w:i/>
      <w:iCs/>
    </w:rPr>
  </w:style>
  <w:style w:type="paragraph" w:styleId="Header">
    <w:name w:val="header"/>
    <w:basedOn w:val="Normal"/>
    <w:rsid w:val="00C20707"/>
    <w:pPr>
      <w:tabs>
        <w:tab w:val="center" w:pos="4536"/>
        <w:tab w:val="right" w:pos="9072"/>
      </w:tabs>
    </w:pPr>
  </w:style>
  <w:style w:type="paragraph" w:styleId="Footer">
    <w:name w:val="footer"/>
    <w:basedOn w:val="Normal"/>
    <w:rsid w:val="00C20707"/>
    <w:pPr>
      <w:tabs>
        <w:tab w:val="center" w:pos="4536"/>
        <w:tab w:val="right" w:pos="9072"/>
      </w:tabs>
    </w:pPr>
  </w:style>
  <w:style w:type="paragraph" w:customStyle="1" w:styleId="Contents10">
    <w:name w:val="Contents 10"/>
    <w:basedOn w:val="Index"/>
    <w:rsid w:val="00C20707"/>
    <w:pPr>
      <w:tabs>
        <w:tab w:val="right" w:leader="dot" w:pos="7425"/>
      </w:tabs>
      <w:ind w:left="2547"/>
    </w:pPr>
  </w:style>
  <w:style w:type="paragraph" w:customStyle="1" w:styleId="TableContents">
    <w:name w:val="Table Contents"/>
    <w:basedOn w:val="Normal"/>
    <w:rsid w:val="00C20707"/>
    <w:pPr>
      <w:suppressLineNumbers/>
    </w:pPr>
  </w:style>
  <w:style w:type="paragraph" w:customStyle="1" w:styleId="Table">
    <w:name w:val="Table"/>
    <w:basedOn w:val="Caption"/>
    <w:rsid w:val="00C20707"/>
  </w:style>
  <w:style w:type="paragraph" w:customStyle="1" w:styleId="TableHeading">
    <w:name w:val="Table Heading"/>
    <w:basedOn w:val="TableContents"/>
    <w:rsid w:val="00C20707"/>
    <w:pPr>
      <w:jc w:val="center"/>
    </w:pPr>
    <w:rPr>
      <w:b/>
      <w:bCs/>
    </w:rPr>
  </w:style>
  <w:style w:type="paragraph" w:styleId="BalloonText">
    <w:name w:val="Balloon Text"/>
    <w:basedOn w:val="Normal"/>
    <w:link w:val="BalloonTextChar1"/>
    <w:uiPriority w:val="99"/>
    <w:semiHidden/>
    <w:unhideWhenUsed/>
    <w:rsid w:val="00063763"/>
    <w:pPr>
      <w:spacing w:after="0" w:line="240" w:lineRule="auto"/>
    </w:pPr>
    <w:rPr>
      <w:rFonts w:ascii="Tahoma" w:hAnsi="Tahoma" w:cs="Times New Roman"/>
      <w:sz w:val="16"/>
      <w:szCs w:val="16"/>
    </w:rPr>
  </w:style>
  <w:style w:type="paragraph" w:styleId="TableofFigures">
    <w:name w:val="table of figures"/>
    <w:basedOn w:val="Normal"/>
    <w:next w:val="Normal"/>
    <w:uiPriority w:val="99"/>
    <w:unhideWhenUsed/>
    <w:rsid w:val="0057083C"/>
  </w:style>
  <w:style w:type="character" w:customStyle="1" w:styleId="BalloonTextChar1">
    <w:name w:val="Balloon Text Char1"/>
    <w:link w:val="BalloonText"/>
    <w:uiPriority w:val="99"/>
    <w:semiHidden/>
    <w:rsid w:val="00063763"/>
    <w:rPr>
      <w:rFonts w:ascii="Tahoma" w:eastAsia="Calibri" w:hAnsi="Tahoma" w:cs="Tahoma"/>
      <w:sz w:val="16"/>
      <w:szCs w:val="16"/>
      <w:lang w:val="de-DE" w:eastAsia="zh-CN"/>
    </w:rPr>
  </w:style>
  <w:style w:type="table" w:styleId="TableGrid">
    <w:name w:val="Table Grid"/>
    <w:basedOn w:val="Table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semiHidden/>
    <w:unhideWhenUsed/>
    <w:rsid w:val="0016628B"/>
    <w:pPr>
      <w:suppressAutoHyphens w:val="0"/>
      <w:spacing w:after="0" w:line="240" w:lineRule="auto"/>
    </w:pPr>
    <w:rPr>
      <w:rFonts w:ascii="Calibri" w:hAnsi="Calibri" w:cs="Times New Roman"/>
      <w:szCs w:val="21"/>
      <w:lang w:eastAsia="en-US"/>
    </w:rPr>
  </w:style>
  <w:style w:type="character" w:customStyle="1" w:styleId="PlainTextChar">
    <w:name w:val="Plain Text Char"/>
    <w:link w:val="PlainText"/>
    <w:uiPriority w:val="99"/>
    <w:semiHidden/>
    <w:rsid w:val="0016628B"/>
    <w:rPr>
      <w:rFonts w:ascii="Calibri" w:eastAsia="Calibri" w:hAnsi="Calibri"/>
      <w:sz w:val="22"/>
      <w:szCs w:val="21"/>
      <w:lang w:eastAsia="en-US"/>
    </w:rPr>
  </w:style>
  <w:style w:type="paragraph" w:styleId="NoSpacing">
    <w:name w:val="No Spacing"/>
    <w:link w:val="NoSpacingChar"/>
    <w:uiPriority w:val="1"/>
    <w:qFormat/>
    <w:rsid w:val="00355D09"/>
    <w:rPr>
      <w:rFonts w:ascii="Calibri" w:eastAsia="MS Mincho" w:hAnsi="Calibri"/>
      <w:sz w:val="22"/>
      <w:szCs w:val="22"/>
      <w:lang w:eastAsia="ja-JP"/>
    </w:rPr>
  </w:style>
  <w:style w:type="character" w:customStyle="1" w:styleId="NoSpacingChar">
    <w:name w:val="No Spacing Char"/>
    <w:link w:val="NoSpacing"/>
    <w:uiPriority w:val="1"/>
    <w:rsid w:val="00355D09"/>
    <w:rPr>
      <w:rFonts w:ascii="Calibri" w:eastAsia="MS Mincho" w:hAnsi="Calibri"/>
      <w:sz w:val="22"/>
      <w:szCs w:val="22"/>
      <w:lang w:eastAsia="ja-JP" w:bidi="ar-SA"/>
    </w:rPr>
  </w:style>
  <w:style w:type="character" w:styleId="PlaceholderText">
    <w:name w:val="Placeholder Text"/>
    <w:basedOn w:val="DefaultParagraphFont"/>
    <w:uiPriority w:val="99"/>
    <w:semiHidden/>
    <w:rsid w:val="004F37EC"/>
    <w:rPr>
      <w:color w:val="808080"/>
    </w:rPr>
  </w:style>
  <w:style w:type="paragraph" w:styleId="ListParagraph">
    <w:name w:val="List Paragraph"/>
    <w:basedOn w:val="Normal"/>
    <w:uiPriority w:val="34"/>
    <w:qFormat/>
    <w:rsid w:val="00886E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1417047328">
      <w:bodyDiv w:val="1"/>
      <w:marLeft w:val="0"/>
      <w:marRight w:val="0"/>
      <w:marTop w:val="0"/>
      <w:marBottom w:val="0"/>
      <w:divBdr>
        <w:top w:val="none" w:sz="0" w:space="0" w:color="auto"/>
        <w:left w:val="none" w:sz="0" w:space="0" w:color="auto"/>
        <w:bottom w:val="none" w:sz="0" w:space="0" w:color="auto"/>
        <w:right w:val="none" w:sz="0" w:space="0" w:color="auto"/>
      </w:divBdr>
    </w:div>
    <w:div w:id="1762139240">
      <w:bodyDiv w:val="1"/>
      <w:marLeft w:val="0"/>
      <w:marRight w:val="0"/>
      <w:marTop w:val="0"/>
      <w:marBottom w:val="0"/>
      <w:divBdr>
        <w:top w:val="none" w:sz="0" w:space="0" w:color="auto"/>
        <w:left w:val="none" w:sz="0" w:space="0" w:color="auto"/>
        <w:bottom w:val="none" w:sz="0" w:space="0" w:color="auto"/>
        <w:right w:val="none" w:sz="0" w:space="0" w:color="auto"/>
      </w:divBdr>
    </w:div>
    <w:div w:id="1771849481">
      <w:bodyDiv w:val="1"/>
      <w:marLeft w:val="0"/>
      <w:marRight w:val="0"/>
      <w:marTop w:val="0"/>
      <w:marBottom w:val="0"/>
      <w:divBdr>
        <w:top w:val="none" w:sz="0" w:space="0" w:color="auto"/>
        <w:left w:val="none" w:sz="0" w:space="0" w:color="auto"/>
        <w:bottom w:val="none" w:sz="0" w:space="0" w:color="auto"/>
        <w:right w:val="none" w:sz="0" w:space="0" w:color="auto"/>
      </w:divBdr>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 w:id="2123262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footer" Target="footer37.xml"/><Relationship Id="rId21" Type="http://schemas.openxmlformats.org/officeDocument/2006/relationships/footer" Target="footer6.xml"/><Relationship Id="rId42" Type="http://schemas.openxmlformats.org/officeDocument/2006/relationships/image" Target="media/image2.png"/><Relationship Id="rId63" Type="http://schemas.openxmlformats.org/officeDocument/2006/relationships/footer" Target="footer17.xml"/><Relationship Id="rId84" Type="http://schemas.openxmlformats.org/officeDocument/2006/relationships/header" Target="header24.xml"/><Relationship Id="rId16" Type="http://schemas.openxmlformats.org/officeDocument/2006/relationships/header" Target="header4.xml"/><Relationship Id="rId107" Type="http://schemas.openxmlformats.org/officeDocument/2006/relationships/footer" Target="footer33.xml"/><Relationship Id="rId11" Type="http://schemas.openxmlformats.org/officeDocument/2006/relationships/footer" Target="footer1.xml"/><Relationship Id="rId32" Type="http://schemas.openxmlformats.org/officeDocument/2006/relationships/footer" Target="footer11.xml"/><Relationship Id="rId37" Type="http://schemas.openxmlformats.org/officeDocument/2006/relationships/header" Target="header15.xml"/><Relationship Id="rId53" Type="http://schemas.openxmlformats.org/officeDocument/2006/relationships/chart" Target="charts/chart1.xml"/><Relationship Id="rId58" Type="http://schemas.openxmlformats.org/officeDocument/2006/relationships/image" Target="media/image14.png"/><Relationship Id="rId74" Type="http://schemas.openxmlformats.org/officeDocument/2006/relationships/image" Target="media/image24.png"/><Relationship Id="rId79" Type="http://schemas.openxmlformats.org/officeDocument/2006/relationships/footer" Target="footer20.xml"/><Relationship Id="rId102" Type="http://schemas.openxmlformats.org/officeDocument/2006/relationships/footer" Target="footer31.xml"/><Relationship Id="rId123" Type="http://schemas.openxmlformats.org/officeDocument/2006/relationships/header" Target="header40.xml"/><Relationship Id="rId128" Type="http://schemas.openxmlformats.org/officeDocument/2006/relationships/image" Target="media/image35.png"/><Relationship Id="rId5" Type="http://schemas.openxmlformats.org/officeDocument/2006/relationships/settings" Target="settings.xml"/><Relationship Id="rId90" Type="http://schemas.openxmlformats.org/officeDocument/2006/relationships/header" Target="header27.xml"/><Relationship Id="rId95" Type="http://schemas.openxmlformats.org/officeDocument/2006/relationships/image" Target="media/image27.jpeg"/><Relationship Id="rId22" Type="http://schemas.openxmlformats.org/officeDocument/2006/relationships/header" Target="header7.xml"/><Relationship Id="rId27" Type="http://schemas.openxmlformats.org/officeDocument/2006/relationships/footer" Target="footer9.xml"/><Relationship Id="rId43" Type="http://schemas.openxmlformats.org/officeDocument/2006/relationships/image" Target="media/image3.png"/><Relationship Id="rId48" Type="http://schemas.openxmlformats.org/officeDocument/2006/relationships/image" Target="media/image8.png"/><Relationship Id="rId64" Type="http://schemas.openxmlformats.org/officeDocument/2006/relationships/footer" Target="footer18.xml"/><Relationship Id="rId69" Type="http://schemas.openxmlformats.org/officeDocument/2006/relationships/image" Target="media/image19.jpeg"/><Relationship Id="rId113" Type="http://schemas.openxmlformats.org/officeDocument/2006/relationships/header" Target="header36.xml"/><Relationship Id="rId118" Type="http://schemas.openxmlformats.org/officeDocument/2006/relationships/header" Target="header38.xml"/><Relationship Id="rId134" Type="http://schemas.openxmlformats.org/officeDocument/2006/relationships/header" Target="header44.xml"/><Relationship Id="rId80" Type="http://schemas.openxmlformats.org/officeDocument/2006/relationships/footer" Target="footer21.xml"/><Relationship Id="rId85" Type="http://schemas.openxmlformats.org/officeDocument/2006/relationships/footer" Target="footer23.xml"/><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footer" Target="footer12.xml"/><Relationship Id="rId38" Type="http://schemas.openxmlformats.org/officeDocument/2006/relationships/footer" Target="footer14.xml"/><Relationship Id="rId59" Type="http://schemas.openxmlformats.org/officeDocument/2006/relationships/image" Target="media/image15.png"/><Relationship Id="rId103" Type="http://schemas.openxmlformats.org/officeDocument/2006/relationships/image" Target="media/image29.png"/><Relationship Id="rId108" Type="http://schemas.openxmlformats.org/officeDocument/2006/relationships/header" Target="header34.xml"/><Relationship Id="rId124" Type="http://schemas.openxmlformats.org/officeDocument/2006/relationships/footer" Target="footer38.xml"/><Relationship Id="rId129" Type="http://schemas.openxmlformats.org/officeDocument/2006/relationships/hyperlink" Target="http://www.bender-de.com/fileadmin/products/doc/IR155-32xx-V004_DB_en.pdf" TargetMode="External"/><Relationship Id="rId54" Type="http://schemas.openxmlformats.org/officeDocument/2006/relationships/chart" Target="charts/chart2.xml"/><Relationship Id="rId70" Type="http://schemas.openxmlformats.org/officeDocument/2006/relationships/image" Target="media/image20.png"/><Relationship Id="rId75" Type="http://schemas.openxmlformats.org/officeDocument/2006/relationships/image" Target="media/image25.png"/><Relationship Id="rId91" Type="http://schemas.openxmlformats.org/officeDocument/2006/relationships/footer" Target="footer26.xml"/><Relationship Id="rId96"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7.xml"/><Relationship Id="rId28" Type="http://schemas.openxmlformats.org/officeDocument/2006/relationships/header" Target="header10.xml"/><Relationship Id="rId49" Type="http://schemas.openxmlformats.org/officeDocument/2006/relationships/image" Target="media/image9.png"/><Relationship Id="rId114" Type="http://schemas.openxmlformats.org/officeDocument/2006/relationships/footer" Target="footer35.xml"/><Relationship Id="rId119" Type="http://schemas.openxmlformats.org/officeDocument/2006/relationships/image" Target="media/image32.png"/><Relationship Id="rId44" Type="http://schemas.openxmlformats.org/officeDocument/2006/relationships/image" Target="media/image4.png"/><Relationship Id="rId60" Type="http://schemas.openxmlformats.org/officeDocument/2006/relationships/image" Target="media/image16.png"/><Relationship Id="rId65" Type="http://schemas.openxmlformats.org/officeDocument/2006/relationships/header" Target="header19.xml"/><Relationship Id="rId81" Type="http://schemas.openxmlformats.org/officeDocument/2006/relationships/header" Target="header22.xml"/><Relationship Id="rId86" Type="http://schemas.openxmlformats.org/officeDocument/2006/relationships/footer" Target="footer24.xml"/><Relationship Id="rId130" Type="http://schemas.openxmlformats.org/officeDocument/2006/relationships/header" Target="header42.xml"/><Relationship Id="rId135" Type="http://schemas.openxmlformats.org/officeDocument/2006/relationships/footer" Target="footer43.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footer" Target="footer15.xml"/><Relationship Id="rId109" Type="http://schemas.openxmlformats.org/officeDocument/2006/relationships/footer" Target="footer34.xml"/><Relationship Id="rId34" Type="http://schemas.openxmlformats.org/officeDocument/2006/relationships/header" Target="header13.xml"/><Relationship Id="rId50" Type="http://schemas.openxmlformats.org/officeDocument/2006/relationships/image" Target="media/image10.png"/><Relationship Id="rId55" Type="http://schemas.openxmlformats.org/officeDocument/2006/relationships/chart" Target="charts/chart3.xml"/><Relationship Id="rId76" Type="http://schemas.openxmlformats.org/officeDocument/2006/relationships/image" Target="media/image26.png"/><Relationship Id="rId97" Type="http://schemas.openxmlformats.org/officeDocument/2006/relationships/header" Target="header29.xml"/><Relationship Id="rId104" Type="http://schemas.openxmlformats.org/officeDocument/2006/relationships/header" Target="header32.xml"/><Relationship Id="rId120" Type="http://schemas.openxmlformats.org/officeDocument/2006/relationships/image" Target="media/image33.png"/><Relationship Id="rId125" Type="http://schemas.openxmlformats.org/officeDocument/2006/relationships/footer" Target="footer39.xml"/><Relationship Id="rId7" Type="http://schemas.openxmlformats.org/officeDocument/2006/relationships/footnotes" Target="footnotes.xml"/><Relationship Id="rId71" Type="http://schemas.openxmlformats.org/officeDocument/2006/relationships/image" Target="media/image21.jpeg"/><Relationship Id="rId92" Type="http://schemas.openxmlformats.org/officeDocument/2006/relationships/footer" Target="footer27.xm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header" Target="header8.xml"/><Relationship Id="rId40" Type="http://schemas.openxmlformats.org/officeDocument/2006/relationships/header" Target="header16.xml"/><Relationship Id="rId45" Type="http://schemas.openxmlformats.org/officeDocument/2006/relationships/image" Target="media/image5.png"/><Relationship Id="rId66" Type="http://schemas.openxmlformats.org/officeDocument/2006/relationships/footer" Target="footer19.xml"/><Relationship Id="rId87" Type="http://schemas.openxmlformats.org/officeDocument/2006/relationships/header" Target="header25.xml"/><Relationship Id="rId110" Type="http://schemas.openxmlformats.org/officeDocument/2006/relationships/image" Target="media/image30.jpeg"/><Relationship Id="rId115" Type="http://schemas.openxmlformats.org/officeDocument/2006/relationships/footer" Target="footer36.xml"/><Relationship Id="rId131" Type="http://schemas.openxmlformats.org/officeDocument/2006/relationships/header" Target="header43.xml"/><Relationship Id="rId136" Type="http://schemas.openxmlformats.org/officeDocument/2006/relationships/fontTable" Target="fontTable.xml"/><Relationship Id="rId61" Type="http://schemas.openxmlformats.org/officeDocument/2006/relationships/header" Target="header17.xml"/><Relationship Id="rId82" Type="http://schemas.openxmlformats.org/officeDocument/2006/relationships/footer" Target="footer22.xml"/><Relationship Id="rId19" Type="http://schemas.openxmlformats.org/officeDocument/2006/relationships/header" Target="header6.xml"/><Relationship Id="rId14" Type="http://schemas.openxmlformats.org/officeDocument/2006/relationships/footer" Target="footer2.xml"/><Relationship Id="rId30" Type="http://schemas.openxmlformats.org/officeDocument/2006/relationships/header" Target="header11.xml"/><Relationship Id="rId35" Type="http://schemas.openxmlformats.org/officeDocument/2006/relationships/footer" Target="footer13.xml"/><Relationship Id="rId56" Type="http://schemas.openxmlformats.org/officeDocument/2006/relationships/chart" Target="charts/chart4.xml"/><Relationship Id="rId77" Type="http://schemas.openxmlformats.org/officeDocument/2006/relationships/header" Target="header20.xml"/><Relationship Id="rId100" Type="http://schemas.openxmlformats.org/officeDocument/2006/relationships/footer" Target="footer30.xml"/><Relationship Id="rId105" Type="http://schemas.openxmlformats.org/officeDocument/2006/relationships/header" Target="header33.xml"/><Relationship Id="rId126" Type="http://schemas.openxmlformats.org/officeDocument/2006/relationships/header" Target="header41.xml"/><Relationship Id="rId8" Type="http://schemas.openxmlformats.org/officeDocument/2006/relationships/endnotes" Target="endnotes.xml"/><Relationship Id="rId51" Type="http://schemas.openxmlformats.org/officeDocument/2006/relationships/image" Target="media/image11.png"/><Relationship Id="rId72" Type="http://schemas.openxmlformats.org/officeDocument/2006/relationships/image" Target="media/image22.png"/><Relationship Id="rId93" Type="http://schemas.openxmlformats.org/officeDocument/2006/relationships/header" Target="header28.xml"/><Relationship Id="rId98" Type="http://schemas.openxmlformats.org/officeDocument/2006/relationships/header" Target="header30.xml"/><Relationship Id="rId121" Type="http://schemas.openxmlformats.org/officeDocument/2006/relationships/image" Target="media/image34.png"/><Relationship Id="rId3" Type="http://schemas.openxmlformats.org/officeDocument/2006/relationships/styles" Target="styles.xml"/><Relationship Id="rId25" Type="http://schemas.openxmlformats.org/officeDocument/2006/relationships/header" Target="header9.xml"/><Relationship Id="rId46" Type="http://schemas.openxmlformats.org/officeDocument/2006/relationships/image" Target="media/image6.png"/><Relationship Id="rId67" Type="http://schemas.openxmlformats.org/officeDocument/2006/relationships/image" Target="media/image17.png"/><Relationship Id="rId116" Type="http://schemas.openxmlformats.org/officeDocument/2006/relationships/header" Target="header37.xml"/><Relationship Id="rId137"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footer" Target="footer16.xml"/><Relationship Id="rId62" Type="http://schemas.openxmlformats.org/officeDocument/2006/relationships/header" Target="header18.xml"/><Relationship Id="rId83" Type="http://schemas.openxmlformats.org/officeDocument/2006/relationships/header" Target="header23.xml"/><Relationship Id="rId88" Type="http://schemas.openxmlformats.org/officeDocument/2006/relationships/footer" Target="footer25.xml"/><Relationship Id="rId111" Type="http://schemas.openxmlformats.org/officeDocument/2006/relationships/image" Target="media/image31.jpeg"/><Relationship Id="rId132" Type="http://schemas.openxmlformats.org/officeDocument/2006/relationships/footer" Target="footer41.xml"/><Relationship Id="rId15" Type="http://schemas.openxmlformats.org/officeDocument/2006/relationships/footer" Target="footer3.xml"/><Relationship Id="rId36" Type="http://schemas.openxmlformats.org/officeDocument/2006/relationships/header" Target="header14.xml"/><Relationship Id="rId57" Type="http://schemas.openxmlformats.org/officeDocument/2006/relationships/image" Target="media/image13.jpeg"/><Relationship Id="rId106" Type="http://schemas.openxmlformats.org/officeDocument/2006/relationships/footer" Target="footer32.xml"/><Relationship Id="rId127" Type="http://schemas.openxmlformats.org/officeDocument/2006/relationships/footer" Target="footer40.xml"/><Relationship Id="rId10" Type="http://schemas.openxmlformats.org/officeDocument/2006/relationships/header" Target="header1.xml"/><Relationship Id="rId31" Type="http://schemas.openxmlformats.org/officeDocument/2006/relationships/header" Target="header12.xml"/><Relationship Id="rId52" Type="http://schemas.openxmlformats.org/officeDocument/2006/relationships/image" Target="media/image12.png"/><Relationship Id="rId73" Type="http://schemas.openxmlformats.org/officeDocument/2006/relationships/image" Target="media/image23.png"/><Relationship Id="rId78" Type="http://schemas.openxmlformats.org/officeDocument/2006/relationships/header" Target="header21.xml"/><Relationship Id="rId94" Type="http://schemas.openxmlformats.org/officeDocument/2006/relationships/footer" Target="footer28.xml"/><Relationship Id="rId99" Type="http://schemas.openxmlformats.org/officeDocument/2006/relationships/footer" Target="footer29.xml"/><Relationship Id="rId101" Type="http://schemas.openxmlformats.org/officeDocument/2006/relationships/header" Target="header31.xml"/><Relationship Id="rId122" Type="http://schemas.openxmlformats.org/officeDocument/2006/relationships/header" Target="header39.xml"/><Relationship Id="rId4" Type="http://schemas.microsoft.com/office/2007/relationships/stylesWithEffects" Target="stylesWithEffects.xml"/><Relationship Id="rId9" Type="http://schemas.openxmlformats.org/officeDocument/2006/relationships/hyperlink" Target="mailto:RCJ10@zips.uakron.edu" TargetMode="External"/><Relationship Id="rId26" Type="http://schemas.openxmlformats.org/officeDocument/2006/relationships/footer" Target="footer8.xml"/><Relationship Id="rId47" Type="http://schemas.openxmlformats.org/officeDocument/2006/relationships/image" Target="media/image7.jpeg"/><Relationship Id="rId68" Type="http://schemas.openxmlformats.org/officeDocument/2006/relationships/image" Target="media/image18.png"/><Relationship Id="rId89" Type="http://schemas.openxmlformats.org/officeDocument/2006/relationships/header" Target="header26.xml"/><Relationship Id="rId112" Type="http://schemas.openxmlformats.org/officeDocument/2006/relationships/header" Target="header35.xml"/><Relationship Id="rId133" Type="http://schemas.openxmlformats.org/officeDocument/2006/relationships/footer" Target="footer4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2" Type="http://schemas.openxmlformats.org/officeDocument/2006/relationships/oleObject" Target="file:///D:\Dropbox\EV\2015\Calc\pre%20charge%20calc.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D:\Dropbox\EV\2015\Calc\pre%20charge%20calc.xlsx"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1" Type="http://schemas.openxmlformats.org/officeDocument/2006/relationships/oleObject" Target="file:///D:\Dropbox\EV\2015\Calc\dis%20charge%20calc.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ropbox\EV\2015\Calc\dis%20charge%20calc.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8"/>
    </mc:Choice>
    <mc:Fallback>
      <c:style val="28"/>
    </mc:Fallback>
  </mc:AlternateContent>
  <c:clrMapOvr bg1="lt1" tx1="dk1" bg2="lt2" tx2="dk2" accent1="accent1" accent2="accent2" accent3="accent3" accent4="accent4" accent5="accent5" accent6="accent6" hlink="hlink" folHlink="folHlink"/>
  <c:chart>
    <c:title>
      <c:tx>
        <c:rich>
          <a:bodyPr/>
          <a:lstStyle/>
          <a:p>
            <a:pPr>
              <a:defRPr/>
            </a:pPr>
            <a:r>
              <a:rPr lang="en-US"/>
              <a:t>% of Voltage</a:t>
            </a:r>
          </a:p>
        </c:rich>
      </c:tx>
      <c:overlay val="0"/>
    </c:title>
    <c:autoTitleDeleted val="0"/>
    <c:plotArea>
      <c:layout/>
      <c:lineChart>
        <c:grouping val="standard"/>
        <c:varyColors val="0"/>
        <c:ser>
          <c:idx val="1"/>
          <c:order val="0"/>
          <c:tx>
            <c:strRef>
              <c:f>'% voltage'!$B$1</c:f>
              <c:strCache>
                <c:ptCount val="1"/>
                <c:pt idx="0">
                  <c:v>% of Voltage</c:v>
                </c:pt>
              </c:strCache>
            </c:strRef>
          </c:tx>
          <c:marker>
            <c:symbol val="none"/>
          </c:marker>
          <c:cat>
            <c:numRef>
              <c:f>'% voltage'!$A$2:$A$300</c:f>
              <c:numCache>
                <c:formatCode>General</c:formatCode>
                <c:ptCount val="299"/>
                <c:pt idx="0">
                  <c:v>1.0000000000000021E-2</c:v>
                </c:pt>
                <c:pt idx="1">
                  <c:v>2.0000000000000039E-2</c:v>
                </c:pt>
                <c:pt idx="2">
                  <c:v>3.0000000000000051E-2</c:v>
                </c:pt>
                <c:pt idx="3">
                  <c:v>4.0000000000000077E-2</c:v>
                </c:pt>
                <c:pt idx="4">
                  <c:v>5.0000000000000079E-2</c:v>
                </c:pt>
                <c:pt idx="5">
                  <c:v>6.0000000000000081E-2</c:v>
                </c:pt>
                <c:pt idx="6">
                  <c:v>7.0000000000000034E-2</c:v>
                </c:pt>
                <c:pt idx="7">
                  <c:v>8.0000000000000154E-2</c:v>
                </c:pt>
                <c:pt idx="8">
                  <c:v>9.0000000000000066E-2</c:v>
                </c:pt>
                <c:pt idx="9">
                  <c:v>0.1</c:v>
                </c:pt>
                <c:pt idx="10">
                  <c:v>0.11000000000000007</c:v>
                </c:pt>
                <c:pt idx="11">
                  <c:v>0.12000000000000002</c:v>
                </c:pt>
                <c:pt idx="12">
                  <c:v>0.13</c:v>
                </c:pt>
                <c:pt idx="13">
                  <c:v>0.14000000000000001</c:v>
                </c:pt>
                <c:pt idx="14">
                  <c:v>0.15000000000000024</c:v>
                </c:pt>
                <c:pt idx="15">
                  <c:v>0.16000000000000014</c:v>
                </c:pt>
                <c:pt idx="16">
                  <c:v>0.17</c:v>
                </c:pt>
                <c:pt idx="17">
                  <c:v>0.18000000000000024</c:v>
                </c:pt>
                <c:pt idx="18">
                  <c:v>0.19000000000000014</c:v>
                </c:pt>
                <c:pt idx="19">
                  <c:v>0.2</c:v>
                </c:pt>
                <c:pt idx="20">
                  <c:v>0.21000000000000021</c:v>
                </c:pt>
                <c:pt idx="21">
                  <c:v>0.22000000000000014</c:v>
                </c:pt>
                <c:pt idx="22">
                  <c:v>0.23</c:v>
                </c:pt>
                <c:pt idx="23">
                  <c:v>0.24000000000000021</c:v>
                </c:pt>
                <c:pt idx="24">
                  <c:v>0.25</c:v>
                </c:pt>
                <c:pt idx="25">
                  <c:v>0.26</c:v>
                </c:pt>
                <c:pt idx="26">
                  <c:v>0.27</c:v>
                </c:pt>
                <c:pt idx="27">
                  <c:v>0.28000000000000008</c:v>
                </c:pt>
                <c:pt idx="28">
                  <c:v>0.29000000000000031</c:v>
                </c:pt>
                <c:pt idx="29">
                  <c:v>0.30000000000000032</c:v>
                </c:pt>
                <c:pt idx="30">
                  <c:v>0.31000000000000055</c:v>
                </c:pt>
                <c:pt idx="31">
                  <c:v>0.32000000000000062</c:v>
                </c:pt>
                <c:pt idx="32">
                  <c:v>0.33000000000000074</c:v>
                </c:pt>
                <c:pt idx="33">
                  <c:v>0.34000000000000041</c:v>
                </c:pt>
                <c:pt idx="34">
                  <c:v>0.35000000000000031</c:v>
                </c:pt>
                <c:pt idx="35">
                  <c:v>0.36000000000000032</c:v>
                </c:pt>
                <c:pt idx="36">
                  <c:v>0.37000000000000038</c:v>
                </c:pt>
                <c:pt idx="37">
                  <c:v>0.38000000000000062</c:v>
                </c:pt>
                <c:pt idx="38">
                  <c:v>0.39000000000000062</c:v>
                </c:pt>
                <c:pt idx="39">
                  <c:v>0.4</c:v>
                </c:pt>
                <c:pt idx="40">
                  <c:v>0.41000000000000031</c:v>
                </c:pt>
                <c:pt idx="41">
                  <c:v>0.42000000000000032</c:v>
                </c:pt>
                <c:pt idx="42">
                  <c:v>0.43000000000000038</c:v>
                </c:pt>
                <c:pt idx="43">
                  <c:v>0.44000000000000028</c:v>
                </c:pt>
                <c:pt idx="44">
                  <c:v>0.45</c:v>
                </c:pt>
                <c:pt idx="45">
                  <c:v>0.46</c:v>
                </c:pt>
                <c:pt idx="46">
                  <c:v>0.47000000000000008</c:v>
                </c:pt>
                <c:pt idx="47">
                  <c:v>0.48000000000000032</c:v>
                </c:pt>
                <c:pt idx="48">
                  <c:v>0.49000000000000032</c:v>
                </c:pt>
                <c:pt idx="49">
                  <c:v>0.5</c:v>
                </c:pt>
                <c:pt idx="50">
                  <c:v>0.51</c:v>
                </c:pt>
                <c:pt idx="51">
                  <c:v>0.52</c:v>
                </c:pt>
                <c:pt idx="52">
                  <c:v>0.53</c:v>
                </c:pt>
                <c:pt idx="53">
                  <c:v>0.54</c:v>
                </c:pt>
                <c:pt idx="54">
                  <c:v>0.55000000000000004</c:v>
                </c:pt>
                <c:pt idx="55">
                  <c:v>0.56000000000000005</c:v>
                </c:pt>
                <c:pt idx="56">
                  <c:v>0.56999999999999995</c:v>
                </c:pt>
                <c:pt idx="57">
                  <c:v>0.58000000000000052</c:v>
                </c:pt>
                <c:pt idx="58">
                  <c:v>0.59000000000000052</c:v>
                </c:pt>
                <c:pt idx="59">
                  <c:v>0.60000000000000064</c:v>
                </c:pt>
                <c:pt idx="60">
                  <c:v>0.61000000000000065</c:v>
                </c:pt>
                <c:pt idx="61">
                  <c:v>0.62000000000000111</c:v>
                </c:pt>
                <c:pt idx="62">
                  <c:v>0.63000000000000123</c:v>
                </c:pt>
                <c:pt idx="63">
                  <c:v>0.64000000000000123</c:v>
                </c:pt>
                <c:pt idx="64">
                  <c:v>0.65000000000000135</c:v>
                </c:pt>
                <c:pt idx="65">
                  <c:v>0.66000000000000136</c:v>
                </c:pt>
                <c:pt idx="66">
                  <c:v>0.67000000000000148</c:v>
                </c:pt>
                <c:pt idx="67">
                  <c:v>0.68000000000000094</c:v>
                </c:pt>
                <c:pt idx="68">
                  <c:v>0.69000000000000095</c:v>
                </c:pt>
                <c:pt idx="69">
                  <c:v>0.70000000000000062</c:v>
                </c:pt>
                <c:pt idx="70">
                  <c:v>0.71000000000000063</c:v>
                </c:pt>
                <c:pt idx="71">
                  <c:v>0.72000000000000064</c:v>
                </c:pt>
                <c:pt idx="72">
                  <c:v>0.73000000000000065</c:v>
                </c:pt>
                <c:pt idx="73">
                  <c:v>0.7400000000000011</c:v>
                </c:pt>
                <c:pt idx="74">
                  <c:v>0.75000000000000122</c:v>
                </c:pt>
                <c:pt idx="75">
                  <c:v>0.76000000000000123</c:v>
                </c:pt>
                <c:pt idx="76">
                  <c:v>0.77000000000000079</c:v>
                </c:pt>
                <c:pt idx="77">
                  <c:v>0.78</c:v>
                </c:pt>
                <c:pt idx="78">
                  <c:v>0.79</c:v>
                </c:pt>
                <c:pt idx="79">
                  <c:v>0.8</c:v>
                </c:pt>
                <c:pt idx="80">
                  <c:v>0.81</c:v>
                </c:pt>
                <c:pt idx="81">
                  <c:v>0.82000000000000062</c:v>
                </c:pt>
                <c:pt idx="82">
                  <c:v>0.83000000000000063</c:v>
                </c:pt>
                <c:pt idx="83">
                  <c:v>0.84000000000000064</c:v>
                </c:pt>
                <c:pt idx="84">
                  <c:v>0.85000000000000064</c:v>
                </c:pt>
                <c:pt idx="85">
                  <c:v>0.86000000000000065</c:v>
                </c:pt>
                <c:pt idx="86">
                  <c:v>0.87000000000000111</c:v>
                </c:pt>
                <c:pt idx="87">
                  <c:v>0.88000000000000067</c:v>
                </c:pt>
                <c:pt idx="88">
                  <c:v>0.89000000000000079</c:v>
                </c:pt>
                <c:pt idx="89">
                  <c:v>0.9</c:v>
                </c:pt>
                <c:pt idx="90">
                  <c:v>0.91</c:v>
                </c:pt>
                <c:pt idx="91">
                  <c:v>0.92</c:v>
                </c:pt>
                <c:pt idx="92">
                  <c:v>0.93</c:v>
                </c:pt>
                <c:pt idx="93">
                  <c:v>0.94000000000000061</c:v>
                </c:pt>
                <c:pt idx="94">
                  <c:v>0.95000000000000062</c:v>
                </c:pt>
                <c:pt idx="95">
                  <c:v>0.96000000000000063</c:v>
                </c:pt>
                <c:pt idx="96">
                  <c:v>0.97000000000000053</c:v>
                </c:pt>
                <c:pt idx="97">
                  <c:v>0.98</c:v>
                </c:pt>
                <c:pt idx="98">
                  <c:v>0.99</c:v>
                </c:pt>
                <c:pt idx="99">
                  <c:v>1</c:v>
                </c:pt>
                <c:pt idx="100">
                  <c:v>1.01</c:v>
                </c:pt>
                <c:pt idx="101">
                  <c:v>1.02</c:v>
                </c:pt>
                <c:pt idx="102">
                  <c:v>1.03</c:v>
                </c:pt>
                <c:pt idx="103">
                  <c:v>1.04</c:v>
                </c:pt>
                <c:pt idx="104">
                  <c:v>1.05</c:v>
                </c:pt>
                <c:pt idx="105">
                  <c:v>1.06</c:v>
                </c:pt>
                <c:pt idx="106">
                  <c:v>1.07</c:v>
                </c:pt>
                <c:pt idx="107">
                  <c:v>1.08</c:v>
                </c:pt>
                <c:pt idx="108">
                  <c:v>1.0900000000000001</c:v>
                </c:pt>
                <c:pt idx="109">
                  <c:v>1.1000000000000001</c:v>
                </c:pt>
                <c:pt idx="110">
                  <c:v>1.1100000000000001</c:v>
                </c:pt>
                <c:pt idx="111">
                  <c:v>1.1200000000000001</c:v>
                </c:pt>
                <c:pt idx="112">
                  <c:v>1.1299999999999975</c:v>
                </c:pt>
                <c:pt idx="113">
                  <c:v>1.1399999999999975</c:v>
                </c:pt>
                <c:pt idx="114">
                  <c:v>1.1499999999999975</c:v>
                </c:pt>
                <c:pt idx="115">
                  <c:v>1.1599999999999975</c:v>
                </c:pt>
                <c:pt idx="116">
                  <c:v>1.1700000000000021</c:v>
                </c:pt>
                <c:pt idx="117">
                  <c:v>1.1800000000000022</c:v>
                </c:pt>
                <c:pt idx="118">
                  <c:v>1.1900000000000022</c:v>
                </c:pt>
                <c:pt idx="119">
                  <c:v>1.2</c:v>
                </c:pt>
                <c:pt idx="120">
                  <c:v>1.21</c:v>
                </c:pt>
                <c:pt idx="121">
                  <c:v>1.22</c:v>
                </c:pt>
                <c:pt idx="122">
                  <c:v>1.23</c:v>
                </c:pt>
                <c:pt idx="123">
                  <c:v>1.24</c:v>
                </c:pt>
                <c:pt idx="124">
                  <c:v>1.25</c:v>
                </c:pt>
                <c:pt idx="125">
                  <c:v>1.26</c:v>
                </c:pt>
                <c:pt idx="126">
                  <c:v>1.27</c:v>
                </c:pt>
                <c:pt idx="127">
                  <c:v>1.28</c:v>
                </c:pt>
                <c:pt idx="128">
                  <c:v>1.29</c:v>
                </c:pt>
                <c:pt idx="129">
                  <c:v>1.3</c:v>
                </c:pt>
                <c:pt idx="130">
                  <c:v>1.31</c:v>
                </c:pt>
                <c:pt idx="131">
                  <c:v>1.32</c:v>
                </c:pt>
                <c:pt idx="132">
                  <c:v>1.33</c:v>
                </c:pt>
                <c:pt idx="133">
                  <c:v>1.34</c:v>
                </c:pt>
                <c:pt idx="134">
                  <c:v>1.35</c:v>
                </c:pt>
                <c:pt idx="135">
                  <c:v>1.36</c:v>
                </c:pt>
                <c:pt idx="136">
                  <c:v>1.37</c:v>
                </c:pt>
                <c:pt idx="137">
                  <c:v>1.3800000000000001</c:v>
                </c:pt>
                <c:pt idx="138">
                  <c:v>1.3900000000000001</c:v>
                </c:pt>
                <c:pt idx="139">
                  <c:v>1.4</c:v>
                </c:pt>
                <c:pt idx="140">
                  <c:v>1.41</c:v>
                </c:pt>
                <c:pt idx="141">
                  <c:v>1.42</c:v>
                </c:pt>
                <c:pt idx="142">
                  <c:v>1.43</c:v>
                </c:pt>
                <c:pt idx="143">
                  <c:v>1.44</c:v>
                </c:pt>
                <c:pt idx="144">
                  <c:v>1.45</c:v>
                </c:pt>
                <c:pt idx="145">
                  <c:v>1.46</c:v>
                </c:pt>
                <c:pt idx="146">
                  <c:v>1.47</c:v>
                </c:pt>
                <c:pt idx="147">
                  <c:v>1.48</c:v>
                </c:pt>
                <c:pt idx="148">
                  <c:v>1.49</c:v>
                </c:pt>
                <c:pt idx="149">
                  <c:v>1.5</c:v>
                </c:pt>
                <c:pt idx="150">
                  <c:v>1.51</c:v>
                </c:pt>
                <c:pt idx="151">
                  <c:v>1.52</c:v>
                </c:pt>
                <c:pt idx="152">
                  <c:v>1.53</c:v>
                </c:pt>
                <c:pt idx="153">
                  <c:v>1.54</c:v>
                </c:pt>
                <c:pt idx="154">
                  <c:v>1.55</c:v>
                </c:pt>
                <c:pt idx="155">
                  <c:v>1.56</c:v>
                </c:pt>
                <c:pt idx="156">
                  <c:v>1.57</c:v>
                </c:pt>
                <c:pt idx="157">
                  <c:v>1.58</c:v>
                </c:pt>
                <c:pt idx="158">
                  <c:v>1.59</c:v>
                </c:pt>
                <c:pt idx="159">
                  <c:v>1.6</c:v>
                </c:pt>
                <c:pt idx="160">
                  <c:v>1.61</c:v>
                </c:pt>
                <c:pt idx="161">
                  <c:v>1.62</c:v>
                </c:pt>
                <c:pt idx="162">
                  <c:v>1.6300000000000001</c:v>
                </c:pt>
                <c:pt idx="163">
                  <c:v>1.6400000000000001</c:v>
                </c:pt>
                <c:pt idx="164">
                  <c:v>1.6500000000000001</c:v>
                </c:pt>
                <c:pt idx="165">
                  <c:v>1.6600000000000001</c:v>
                </c:pt>
                <c:pt idx="166">
                  <c:v>1.6700000000000021</c:v>
                </c:pt>
                <c:pt idx="167">
                  <c:v>1.6800000000000022</c:v>
                </c:pt>
                <c:pt idx="168">
                  <c:v>1.6900000000000022</c:v>
                </c:pt>
                <c:pt idx="169">
                  <c:v>1.7000000000000011</c:v>
                </c:pt>
                <c:pt idx="170">
                  <c:v>1.7100000000000011</c:v>
                </c:pt>
                <c:pt idx="171">
                  <c:v>1.7200000000000011</c:v>
                </c:pt>
                <c:pt idx="172">
                  <c:v>1.7300000000000011</c:v>
                </c:pt>
                <c:pt idx="173">
                  <c:v>1.7400000000000011</c:v>
                </c:pt>
                <c:pt idx="174">
                  <c:v>1.7500000000000011</c:v>
                </c:pt>
                <c:pt idx="175">
                  <c:v>1.7600000000000011</c:v>
                </c:pt>
                <c:pt idx="176">
                  <c:v>1.7700000000000011</c:v>
                </c:pt>
                <c:pt idx="177">
                  <c:v>1.7800000000000011</c:v>
                </c:pt>
                <c:pt idx="178">
                  <c:v>1.7900000000000011</c:v>
                </c:pt>
                <c:pt idx="179">
                  <c:v>1.8</c:v>
                </c:pt>
                <c:pt idx="180">
                  <c:v>1.81</c:v>
                </c:pt>
                <c:pt idx="181">
                  <c:v>1.82</c:v>
                </c:pt>
                <c:pt idx="182">
                  <c:v>1.83</c:v>
                </c:pt>
                <c:pt idx="183">
                  <c:v>1.84</c:v>
                </c:pt>
                <c:pt idx="184">
                  <c:v>1.85</c:v>
                </c:pt>
                <c:pt idx="185">
                  <c:v>1.86</c:v>
                </c:pt>
                <c:pt idx="186">
                  <c:v>1.87</c:v>
                </c:pt>
                <c:pt idx="187">
                  <c:v>1.8800000000000001</c:v>
                </c:pt>
                <c:pt idx="188">
                  <c:v>1.8900000000000001</c:v>
                </c:pt>
                <c:pt idx="189">
                  <c:v>1.9000000000000001</c:v>
                </c:pt>
                <c:pt idx="190">
                  <c:v>1.9100000000000001</c:v>
                </c:pt>
                <c:pt idx="191">
                  <c:v>1.920000000000001</c:v>
                </c:pt>
                <c:pt idx="192">
                  <c:v>1.930000000000001</c:v>
                </c:pt>
                <c:pt idx="193">
                  <c:v>1.9400000000000011</c:v>
                </c:pt>
                <c:pt idx="194">
                  <c:v>1.9500000000000011</c:v>
                </c:pt>
                <c:pt idx="195">
                  <c:v>1.9600000000000011</c:v>
                </c:pt>
                <c:pt idx="196">
                  <c:v>1.9700000000000011</c:v>
                </c:pt>
                <c:pt idx="197">
                  <c:v>1.9800000000000011</c:v>
                </c:pt>
                <c:pt idx="198">
                  <c:v>1.9900000000000011</c:v>
                </c:pt>
                <c:pt idx="199">
                  <c:v>2</c:v>
                </c:pt>
                <c:pt idx="200">
                  <c:v>2.0099999999999998</c:v>
                </c:pt>
                <c:pt idx="201">
                  <c:v>2.02</c:v>
                </c:pt>
                <c:pt idx="202">
                  <c:v>2.0299999999999998</c:v>
                </c:pt>
                <c:pt idx="203">
                  <c:v>2.04</c:v>
                </c:pt>
                <c:pt idx="204">
                  <c:v>2.0499999999999998</c:v>
                </c:pt>
                <c:pt idx="205">
                  <c:v>2.06</c:v>
                </c:pt>
                <c:pt idx="206">
                  <c:v>2.0699999999999998</c:v>
                </c:pt>
                <c:pt idx="207">
                  <c:v>2.08</c:v>
                </c:pt>
                <c:pt idx="208">
                  <c:v>2.09</c:v>
                </c:pt>
                <c:pt idx="209">
                  <c:v>2.1</c:v>
                </c:pt>
                <c:pt idx="210">
                  <c:v>2.11</c:v>
                </c:pt>
                <c:pt idx="211">
                  <c:v>2.12</c:v>
                </c:pt>
                <c:pt idx="212">
                  <c:v>2.13</c:v>
                </c:pt>
                <c:pt idx="213">
                  <c:v>2.14</c:v>
                </c:pt>
                <c:pt idx="214">
                  <c:v>2.15</c:v>
                </c:pt>
                <c:pt idx="215">
                  <c:v>2.16</c:v>
                </c:pt>
                <c:pt idx="216">
                  <c:v>2.17</c:v>
                </c:pt>
                <c:pt idx="217">
                  <c:v>2.1800000000000002</c:v>
                </c:pt>
                <c:pt idx="218">
                  <c:v>2.19</c:v>
                </c:pt>
                <c:pt idx="219">
                  <c:v>2.2000000000000002</c:v>
                </c:pt>
                <c:pt idx="220">
                  <c:v>2.21</c:v>
                </c:pt>
                <c:pt idx="221">
                  <c:v>2.2200000000000002</c:v>
                </c:pt>
                <c:pt idx="222">
                  <c:v>2.23</c:v>
                </c:pt>
                <c:pt idx="223">
                  <c:v>2.2400000000000002</c:v>
                </c:pt>
                <c:pt idx="224">
                  <c:v>2.25</c:v>
                </c:pt>
                <c:pt idx="225">
                  <c:v>2.2599999999999998</c:v>
                </c:pt>
                <c:pt idx="226">
                  <c:v>2.27</c:v>
                </c:pt>
                <c:pt idx="227">
                  <c:v>2.2799999999999998</c:v>
                </c:pt>
                <c:pt idx="228">
                  <c:v>2.29</c:v>
                </c:pt>
                <c:pt idx="229">
                  <c:v>2.2999999999999998</c:v>
                </c:pt>
                <c:pt idx="230">
                  <c:v>2.3099999999999987</c:v>
                </c:pt>
                <c:pt idx="231">
                  <c:v>2.3199999999999967</c:v>
                </c:pt>
                <c:pt idx="232">
                  <c:v>2.3299999999999987</c:v>
                </c:pt>
                <c:pt idx="233">
                  <c:v>2.34</c:v>
                </c:pt>
                <c:pt idx="234">
                  <c:v>2.3499999999999988</c:v>
                </c:pt>
                <c:pt idx="235">
                  <c:v>2.36</c:v>
                </c:pt>
                <c:pt idx="236">
                  <c:v>2.3699999999999997</c:v>
                </c:pt>
                <c:pt idx="237">
                  <c:v>2.38</c:v>
                </c:pt>
                <c:pt idx="238">
                  <c:v>2.3899999999999997</c:v>
                </c:pt>
                <c:pt idx="239">
                  <c:v>2.4</c:v>
                </c:pt>
                <c:pt idx="240">
                  <c:v>2.4099999999999997</c:v>
                </c:pt>
                <c:pt idx="241">
                  <c:v>2.42</c:v>
                </c:pt>
                <c:pt idx="242">
                  <c:v>2.4299999999999997</c:v>
                </c:pt>
                <c:pt idx="243">
                  <c:v>2.44</c:v>
                </c:pt>
                <c:pt idx="244">
                  <c:v>2.4499999999999997</c:v>
                </c:pt>
                <c:pt idx="245">
                  <c:v>2.46</c:v>
                </c:pt>
                <c:pt idx="246">
                  <c:v>2.4699999999999998</c:v>
                </c:pt>
                <c:pt idx="247">
                  <c:v>2.48</c:v>
                </c:pt>
                <c:pt idx="248">
                  <c:v>2.4899999999999998</c:v>
                </c:pt>
                <c:pt idx="249">
                  <c:v>2.5</c:v>
                </c:pt>
                <c:pt idx="250">
                  <c:v>2.5099999999999998</c:v>
                </c:pt>
                <c:pt idx="251">
                  <c:v>2.52</c:v>
                </c:pt>
                <c:pt idx="252">
                  <c:v>2.5299999999999998</c:v>
                </c:pt>
                <c:pt idx="253">
                  <c:v>2.54</c:v>
                </c:pt>
                <c:pt idx="254">
                  <c:v>2.5499999999999998</c:v>
                </c:pt>
                <c:pt idx="255">
                  <c:v>2.56</c:v>
                </c:pt>
                <c:pt idx="256">
                  <c:v>2.57</c:v>
                </c:pt>
                <c:pt idx="257">
                  <c:v>2.58</c:v>
                </c:pt>
                <c:pt idx="258">
                  <c:v>2.59</c:v>
                </c:pt>
                <c:pt idx="259">
                  <c:v>2.6</c:v>
                </c:pt>
                <c:pt idx="260">
                  <c:v>2.61</c:v>
                </c:pt>
                <c:pt idx="261">
                  <c:v>2.62</c:v>
                </c:pt>
                <c:pt idx="262">
                  <c:v>2.63</c:v>
                </c:pt>
                <c:pt idx="263">
                  <c:v>2.64</c:v>
                </c:pt>
                <c:pt idx="264">
                  <c:v>2.65</c:v>
                </c:pt>
                <c:pt idx="265">
                  <c:v>2.66</c:v>
                </c:pt>
                <c:pt idx="266">
                  <c:v>2.67</c:v>
                </c:pt>
                <c:pt idx="267">
                  <c:v>2.68</c:v>
                </c:pt>
                <c:pt idx="268">
                  <c:v>2.69</c:v>
                </c:pt>
                <c:pt idx="269">
                  <c:v>2.7</c:v>
                </c:pt>
                <c:pt idx="270">
                  <c:v>2.71</c:v>
                </c:pt>
                <c:pt idx="271">
                  <c:v>2.72</c:v>
                </c:pt>
                <c:pt idx="272">
                  <c:v>2.73</c:v>
                </c:pt>
                <c:pt idx="273">
                  <c:v>2.74</c:v>
                </c:pt>
                <c:pt idx="274">
                  <c:v>2.75</c:v>
                </c:pt>
                <c:pt idx="275">
                  <c:v>2.7600000000000002</c:v>
                </c:pt>
                <c:pt idx="276">
                  <c:v>2.77</c:v>
                </c:pt>
                <c:pt idx="277">
                  <c:v>2.7800000000000002</c:v>
                </c:pt>
                <c:pt idx="278">
                  <c:v>2.79</c:v>
                </c:pt>
                <c:pt idx="279">
                  <c:v>2.8</c:v>
                </c:pt>
                <c:pt idx="280">
                  <c:v>2.8099999999999987</c:v>
                </c:pt>
                <c:pt idx="281">
                  <c:v>2.82</c:v>
                </c:pt>
                <c:pt idx="282">
                  <c:v>2.8299999999999987</c:v>
                </c:pt>
                <c:pt idx="283">
                  <c:v>2.84</c:v>
                </c:pt>
                <c:pt idx="284">
                  <c:v>2.8499999999999988</c:v>
                </c:pt>
                <c:pt idx="285">
                  <c:v>2.86</c:v>
                </c:pt>
                <c:pt idx="286">
                  <c:v>2.8699999999999997</c:v>
                </c:pt>
                <c:pt idx="287">
                  <c:v>2.88</c:v>
                </c:pt>
                <c:pt idx="288">
                  <c:v>2.8899999999999997</c:v>
                </c:pt>
                <c:pt idx="289">
                  <c:v>2.9</c:v>
                </c:pt>
                <c:pt idx="290">
                  <c:v>2.9099999999999997</c:v>
                </c:pt>
                <c:pt idx="291">
                  <c:v>2.92</c:v>
                </c:pt>
                <c:pt idx="292">
                  <c:v>2.9299999999999997</c:v>
                </c:pt>
                <c:pt idx="293">
                  <c:v>2.94</c:v>
                </c:pt>
                <c:pt idx="294">
                  <c:v>2.9499999999999997</c:v>
                </c:pt>
                <c:pt idx="295">
                  <c:v>2.96</c:v>
                </c:pt>
                <c:pt idx="296">
                  <c:v>2.9699999999999998</c:v>
                </c:pt>
                <c:pt idx="297">
                  <c:v>2.98</c:v>
                </c:pt>
                <c:pt idx="298">
                  <c:v>2.9899999999999998</c:v>
                </c:pt>
              </c:numCache>
            </c:numRef>
          </c:cat>
          <c:val>
            <c:numRef>
              <c:f>'% voltage'!$B$2:$B$300</c:f>
              <c:numCache>
                <c:formatCode>General</c:formatCode>
                <c:ptCount val="299"/>
                <c:pt idx="0">
                  <c:v>7.2959083487431339E-2</c:v>
                </c:pt>
                <c:pt idx="1">
                  <c:v>0.14059513911153679</c:v>
                </c:pt>
                <c:pt idx="2">
                  <c:v>0.20329653010660231</c:v>
                </c:pt>
                <c:pt idx="3">
                  <c:v>0.26142328508128082</c:v>
                </c:pt>
                <c:pt idx="4">
                  <c:v>0.31530916528690911</c:v>
                </c:pt>
                <c:pt idx="5">
                  <c:v>0.36526358105982043</c:v>
                </c:pt>
                <c:pt idx="6">
                  <c:v>0.41157336844178927</c:v>
                </c:pt>
                <c:pt idx="7">
                  <c:v>0.45450443617987341</c:v>
                </c:pt>
                <c:pt idx="8">
                  <c:v>0.49430329256264954</c:v>
                </c:pt>
                <c:pt idx="9">
                  <c:v>0.53119846085988964</c:v>
                </c:pt>
                <c:pt idx="10">
                  <c:v>0.56540179149304892</c:v>
                </c:pt>
                <c:pt idx="11">
                  <c:v>0.59710967847099627</c:v>
                </c:pt>
                <c:pt idx="12">
                  <c:v>0.62650418707570821</c:v>
                </c:pt>
                <c:pt idx="13">
                  <c:v>0.65375409927305905</c:v>
                </c:pt>
                <c:pt idx="14">
                  <c:v>0.67901588285137693</c:v>
                </c:pt>
                <c:pt idx="15">
                  <c:v>0.70243458985255935</c:v>
                </c:pt>
                <c:pt idx="16">
                  <c:v>0.72414468945448174</c:v>
                </c:pt>
                <c:pt idx="17">
                  <c:v>0.74427084008702182</c:v>
                </c:pt>
                <c:pt idx="18">
                  <c:v>0.76292860521528494</c:v>
                </c:pt>
                <c:pt idx="19">
                  <c:v>0.78022511689986362</c:v>
                </c:pt>
                <c:pt idx="20">
                  <c:v>0.79625969094440663</c:v>
                </c:pt>
                <c:pt idx="21">
                  <c:v>0.81112439716254869</c:v>
                </c:pt>
                <c:pt idx="22">
                  <c:v>0.8249045880387057</c:v>
                </c:pt>
                <c:pt idx="23">
                  <c:v>0.83767938881825543</c:v>
                </c:pt>
                <c:pt idx="24">
                  <c:v>0.84952215184119528</c:v>
                </c:pt>
                <c:pt idx="25">
                  <c:v>0.86050087772802264</c:v>
                </c:pt>
                <c:pt idx="26">
                  <c:v>0.87067860583628764</c:v>
                </c:pt>
                <c:pt idx="27">
                  <c:v>0.88011377622978915</c:v>
                </c:pt>
                <c:pt idx="28">
                  <c:v>0.8888605652388325</c:v>
                </c:pt>
                <c:pt idx="29">
                  <c:v>0.8969691965383193</c:v>
                </c:pt>
                <c:pt idx="30">
                  <c:v>0.90448622952985558</c:v>
                </c:pt>
                <c:pt idx="31">
                  <c:v>0.91145482668378852</c:v>
                </c:pt>
                <c:pt idx="32">
                  <c:v>0.91791500137617443</c:v>
                </c:pt>
                <c:pt idx="33">
                  <c:v>0.92390384764383604</c:v>
                </c:pt>
                <c:pt idx="34">
                  <c:v>0.92945575317666052</c:v>
                </c:pt>
                <c:pt idx="35">
                  <c:v>0.93460259677020241</c:v>
                </c:pt>
                <c:pt idx="36">
                  <c:v>0.9393739313723064</c:v>
                </c:pt>
                <c:pt idx="37">
                  <c:v>0.94379715377482964</c:v>
                </c:pt>
                <c:pt idx="38">
                  <c:v>0.94789766192480263</c:v>
                </c:pt>
                <c:pt idx="39">
                  <c:v>0.95169900075832281</c:v>
                </c:pt>
                <c:pt idx="40">
                  <c:v>0.95522299739452232</c:v>
                </c:pt>
                <c:pt idx="41">
                  <c:v>0.9584898864659317</c:v>
                </c:pt>
                <c:pt idx="42">
                  <c:v>0.96151842630483664</c:v>
                </c:pt>
                <c:pt idx="43">
                  <c:v>0.96432600665279056</c:v>
                </c:pt>
                <c:pt idx="44">
                  <c:v>0.9669287485117386</c:v>
                </c:pt>
                <c:pt idx="45">
                  <c:v>0.96934159671010578</c:v>
                </c:pt>
                <c:pt idx="46">
                  <c:v>0.97157840571532239</c:v>
                </c:pt>
                <c:pt idx="47">
                  <c:v>0.97365201918558619</c:v>
                </c:pt>
                <c:pt idx="48">
                  <c:v>0.97557434371754781</c:v>
                </c:pt>
                <c:pt idx="49">
                  <c:v>0.97735641721349675</c:v>
                </c:pt>
                <c:pt idx="50">
                  <c:v>0.97900847226047294</c:v>
                </c:pt>
                <c:pt idx="51">
                  <c:v>0.98053999488534616</c:v>
                </c:pt>
                <c:pt idx="52">
                  <c:v>0.98195977902317477</c:v>
                </c:pt>
                <c:pt idx="53">
                  <c:v>0.98327597701155367</c:v>
                </c:pt>
                <c:pt idx="54">
                  <c:v>0.98449614640101257</c:v>
                </c:pt>
                <c:pt idx="55">
                  <c:v>0.98562729335012</c:v>
                </c:pt>
                <c:pt idx="56">
                  <c:v>0.98667591285452916</c:v>
                </c:pt>
                <c:pt idx="57">
                  <c:v>0.98764802604096813</c:v>
                </c:pt>
                <c:pt idx="58">
                  <c:v>0.98854921474027968</c:v>
                </c:pt>
                <c:pt idx="59">
                  <c:v>0.98938465353804061</c:v>
                </c:pt>
                <c:pt idx="60">
                  <c:v>0.99015913948680645</c:v>
                </c:pt>
                <c:pt idx="61">
                  <c:v>0.9908771196505779</c:v>
                </c:pt>
                <c:pt idx="62">
                  <c:v>0.99154271663963611</c:v>
                </c:pt>
                <c:pt idx="63">
                  <c:v>0.99215975228240172</c:v>
                </c:pt>
                <c:pt idx="64">
                  <c:v>0.9927317695701926</c:v>
                </c:pt>
                <c:pt idx="65">
                  <c:v>0.99326205300092507</c:v>
                </c:pt>
                <c:pt idx="66">
                  <c:v>0.99375364743856565</c:v>
                </c:pt>
                <c:pt idx="67">
                  <c:v>0.99420937559658762</c:v>
                </c:pt>
                <c:pt idx="68">
                  <c:v>0.99463185424588185</c:v>
                </c:pt>
                <c:pt idx="69">
                  <c:v>0.9950235092401275</c:v>
                </c:pt>
                <c:pt idx="70">
                  <c:v>0.99538658944494907</c:v>
                </c:pt>
                <c:pt idx="71">
                  <c:v>0.99572317965079971</c:v>
                </c:pt>
                <c:pt idx="72">
                  <c:v>0.99603521254371896</c:v>
                </c:pt>
                <c:pt idx="73">
                  <c:v>0.99632447980274885</c:v>
                </c:pt>
                <c:pt idx="74">
                  <c:v>0.99659264238768108</c:v>
                </c:pt>
                <c:pt idx="75">
                  <c:v>0.99684124007619102</c:v>
                </c:pt>
                <c:pt idx="76">
                  <c:v>0.99707170030518888</c:v>
                </c:pt>
                <c:pt idx="77">
                  <c:v>0.99728534636709787</c:v>
                </c:pt>
                <c:pt idx="78">
                  <c:v>0.99748340500814026</c:v>
                </c:pt>
                <c:pt idx="79">
                  <c:v>0.99766701347225539</c:v>
                </c:pt>
                <c:pt idx="80">
                  <c:v>0.99783722603110814</c:v>
                </c:pt>
                <c:pt idx="81">
                  <c:v>0.99799502003766849</c:v>
                </c:pt>
                <c:pt idx="82">
                  <c:v>0.99814130153813163</c:v>
                </c:pt>
                <c:pt idx="83">
                  <c:v>0.99827691047438871</c:v>
                </c:pt>
                <c:pt idx="84">
                  <c:v>0.99840262550694236</c:v>
                </c:pt>
                <c:pt idx="85">
                  <c:v>0.99851916848594169</c:v>
                </c:pt>
                <c:pt idx="86">
                  <c:v>0.99862720859600862</c:v>
                </c:pt>
                <c:pt idx="87">
                  <c:v>0.9987273661986632</c:v>
                </c:pt>
                <c:pt idx="88">
                  <c:v>0.99882021639442586</c:v>
                </c:pt>
                <c:pt idx="89">
                  <c:v>0.99890629232500061</c:v>
                </c:pt>
                <c:pt idx="90">
                  <c:v>0.99898608823457169</c:v>
                </c:pt>
                <c:pt idx="91">
                  <c:v>0.99906006230771416</c:v>
                </c:pt>
                <c:pt idx="92">
                  <c:v>0.99912863930027862</c:v>
                </c:pt>
                <c:pt idx="93">
                  <c:v>0.99919221297831762</c:v>
                </c:pt>
                <c:pt idx="94">
                  <c:v>0.99925114837907225</c:v>
                </c:pt>
                <c:pt idx="95">
                  <c:v>0.99930578390700198</c:v>
                </c:pt>
                <c:pt idx="96">
                  <c:v>0.99935643327689061</c:v>
                </c:pt>
                <c:pt idx="97">
                  <c:v>0.99940338731517153</c:v>
                </c:pt>
                <c:pt idx="98">
                  <c:v>0.99944691562985366</c:v>
                </c:pt>
                <c:pt idx="99">
                  <c:v>0.99948726815859068</c:v>
                </c:pt>
                <c:pt idx="100">
                  <c:v>0.99952467660381605</c:v>
                </c:pt>
                <c:pt idx="101">
                  <c:v>0.99955935576316057</c:v>
                </c:pt>
                <c:pt idx="102">
                  <c:v>0.99959150476282332</c:v>
                </c:pt>
                <c:pt idx="103">
                  <c:v>0.99962130820093753</c:v>
                </c:pt>
                <c:pt idx="104">
                  <c:v>0.99964893720752279</c:v>
                </c:pt>
                <c:pt idx="105">
                  <c:v>0.99967455042710762</c:v>
                </c:pt>
                <c:pt idx="106">
                  <c:v>0.99969829492966689</c:v>
                </c:pt>
                <c:pt idx="107">
                  <c:v>0.99972030705508264</c:v>
                </c:pt>
                <c:pt idx="108">
                  <c:v>0.99974071319600211</c:v>
                </c:pt>
                <c:pt idx="109">
                  <c:v>0.99975963052358408</c:v>
                </c:pt>
                <c:pt idx="110">
                  <c:v>0.99977716766027902</c:v>
                </c:pt>
                <c:pt idx="111">
                  <c:v>0.99979342530355664</c:v>
                </c:pt>
                <c:pt idx="112">
                  <c:v>0.9998084968040819</c:v>
                </c:pt>
                <c:pt idx="113">
                  <c:v>0.9998224687017383</c:v>
                </c:pt>
                <c:pt idx="114">
                  <c:v>0.9998354212225512</c:v>
                </c:pt>
                <c:pt idx="115">
                  <c:v>0.99984742873931542</c:v>
                </c:pt>
                <c:pt idx="116">
                  <c:v>0.99985856019866148</c:v>
                </c:pt>
                <c:pt idx="117">
                  <c:v>0.99986887951693559</c:v>
                </c:pt>
                <c:pt idx="118">
                  <c:v>0.99987844594720532</c:v>
                </c:pt>
                <c:pt idx="119">
                  <c:v>0.99988731441949263</c:v>
                </c:pt>
                <c:pt idx="120">
                  <c:v>0.99989553585616853</c:v>
                </c:pt>
                <c:pt idx="121">
                  <c:v>0.99990315746435987</c:v>
                </c:pt>
                <c:pt idx="122">
                  <c:v>0.9999102230070025</c:v>
                </c:pt>
                <c:pt idx="123">
                  <c:v>0.99991677305413007</c:v>
                </c:pt>
                <c:pt idx="124">
                  <c:v>0.9999228452158222</c:v>
                </c:pt>
                <c:pt idx="125">
                  <c:v>0.9999284743581639</c:v>
                </c:pt>
                <c:pt idx="126">
                  <c:v>0.9999336928034368</c:v>
                </c:pt>
                <c:pt idx="127">
                  <c:v>0.99993853051572668</c:v>
                </c:pt>
                <c:pt idx="128">
                  <c:v>0.99994301527296159</c:v>
                </c:pt>
                <c:pt idx="129">
                  <c:v>0.99994717282641921</c:v>
                </c:pt>
                <c:pt idx="130">
                  <c:v>0.99995102704858863</c:v>
                </c:pt>
                <c:pt idx="131">
                  <c:v>0.99995460007023751</c:v>
                </c:pt>
                <c:pt idx="132">
                  <c:v>0.99995791240750365</c:v>
                </c:pt>
                <c:pt idx="133">
                  <c:v>0.99996098307967829</c:v>
                </c:pt>
                <c:pt idx="134">
                  <c:v>0.99996382971842546</c:v>
                </c:pt>
                <c:pt idx="135">
                  <c:v>0.9999664686690185</c:v>
                </c:pt>
                <c:pt idx="136">
                  <c:v>0.99996891508419561</c:v>
                </c:pt>
                <c:pt idx="137">
                  <c:v>0.9999711830111625</c:v>
                </c:pt>
                <c:pt idx="138">
                  <c:v>0.99997328547225539</c:v>
                </c:pt>
                <c:pt idx="139">
                  <c:v>0.99997523453971826</c:v>
                </c:pt>
                <c:pt idx="140">
                  <c:v>0.99997704140500132</c:v>
                </c:pt>
                <c:pt idx="141">
                  <c:v>0.99997871644305203</c:v>
                </c:pt>
                <c:pt idx="142">
                  <c:v>0.99998026927185857</c:v>
                </c:pt>
                <c:pt idx="143">
                  <c:v>0.99998170880769932</c:v>
                </c:pt>
                <c:pt idx="144">
                  <c:v>0.99998304331632659</c:v>
                </c:pt>
                <c:pt idx="145">
                  <c:v>0.99998428046042653</c:v>
                </c:pt>
                <c:pt idx="146">
                  <c:v>0.99998542734362661</c:v>
                </c:pt>
                <c:pt idx="147">
                  <c:v>0.99998649055127953</c:v>
                </c:pt>
                <c:pt idx="148">
                  <c:v>0.99998747618827777</c:v>
                </c:pt>
                <c:pt idx="149">
                  <c:v>0.99998838991410066</c:v>
                </c:pt>
                <c:pt idx="150">
                  <c:v>0.9999892369753286</c:v>
                </c:pt>
                <c:pt idx="151">
                  <c:v>0.99999002223574374</c:v>
                </c:pt>
                <c:pt idx="152">
                  <c:v>0.99999075020427963</c:v>
                </c:pt>
                <c:pt idx="153">
                  <c:v>0.99999142506089844</c:v>
                </c:pt>
                <c:pt idx="154">
                  <c:v>0.99999205068059682</c:v>
                </c:pt>
                <c:pt idx="155">
                  <c:v>0.99999263065565369</c:v>
                </c:pt>
                <c:pt idx="156">
                  <c:v>0.99999316831626128</c:v>
                </c:pt>
                <c:pt idx="157">
                  <c:v>0.99999366674964696</c:v>
                </c:pt>
                <c:pt idx="158">
                  <c:v>0.99999412881778749</c:v>
                </c:pt>
                <c:pt idx="159">
                  <c:v>0.99999455717386165</c:v>
                </c:pt>
                <c:pt idx="160">
                  <c:v>0.99999495427746798</c:v>
                </c:pt>
                <c:pt idx="161">
                  <c:v>0.99999532240876055</c:v>
                </c:pt>
                <c:pt idx="162">
                  <c:v>0.99999566368153092</c:v>
                </c:pt>
                <c:pt idx="163">
                  <c:v>0.99999598005535051</c:v>
                </c:pt>
                <c:pt idx="164">
                  <c:v>0.99999627334682795</c:v>
                </c:pt>
                <c:pt idx="165">
                  <c:v>0.99999654524002757</c:v>
                </c:pt>
                <c:pt idx="166">
                  <c:v>0.9999967972961491</c:v>
                </c:pt>
                <c:pt idx="167">
                  <c:v>0.99999703096248671</c:v>
                </c:pt>
                <c:pt idx="168">
                  <c:v>0.9999972475807426</c:v>
                </c:pt>
                <c:pt idx="169">
                  <c:v>0.99999744839472893</c:v>
                </c:pt>
                <c:pt idx="170">
                  <c:v>0.99999763455751212</c:v>
                </c:pt>
                <c:pt idx="171">
                  <c:v>0.99999780713802811</c:v>
                </c:pt>
                <c:pt idx="172">
                  <c:v>0.99999796712722566</c:v>
                </c:pt>
                <c:pt idx="173">
                  <c:v>0.9999981154437616</c:v>
                </c:pt>
                <c:pt idx="174">
                  <c:v>0.99999825293925715</c:v>
                </c:pt>
                <c:pt idx="175">
                  <c:v>0.99999838040320754</c:v>
                </c:pt>
                <c:pt idx="176">
                  <c:v>0.99999849856750656</c:v>
                </c:pt>
                <c:pt idx="177">
                  <c:v>0.99999860811064401</c:v>
                </c:pt>
                <c:pt idx="178">
                  <c:v>0.99999870966161553</c:v>
                </c:pt>
                <c:pt idx="179">
                  <c:v>0.99999880380352291</c:v>
                </c:pt>
                <c:pt idx="180">
                  <c:v>0.99999889107692042</c:v>
                </c:pt>
                <c:pt idx="181">
                  <c:v>0.99999897198293075</c:v>
                </c:pt>
                <c:pt idx="182">
                  <c:v>0.99999904698611564</c:v>
                </c:pt>
                <c:pt idx="183">
                  <c:v>0.99999911651713602</c:v>
                </c:pt>
                <c:pt idx="184">
                  <c:v>0.99999918097523366</c:v>
                </c:pt>
                <c:pt idx="185">
                  <c:v>0.99999924073053104</c:v>
                </c:pt>
                <c:pt idx="186">
                  <c:v>0.99999929612613703</c:v>
                </c:pt>
                <c:pt idx="187">
                  <c:v>0.99999934748012764</c:v>
                </c:pt>
                <c:pt idx="188">
                  <c:v>0.99999939508737945</c:v>
                </c:pt>
                <c:pt idx="189">
                  <c:v>0.99999943922124979</c:v>
                </c:pt>
                <c:pt idx="190">
                  <c:v>0.99999948013515361</c:v>
                </c:pt>
                <c:pt idx="191">
                  <c:v>0.99999951806401732</c:v>
                </c:pt>
                <c:pt idx="192">
                  <c:v>0.99999955322562395</c:v>
                </c:pt>
                <c:pt idx="193">
                  <c:v>0.99999958582187287</c:v>
                </c:pt>
                <c:pt idx="194">
                  <c:v>0.99999961603993093</c:v>
                </c:pt>
                <c:pt idx="195">
                  <c:v>0.99999964405330544</c:v>
                </c:pt>
                <c:pt idx="196">
                  <c:v>0.99999967002284895</c:v>
                </c:pt>
                <c:pt idx="197">
                  <c:v>0.99999969409767964</c:v>
                </c:pt>
                <c:pt idx="198">
                  <c:v>0.99999971641603391</c:v>
                </c:pt>
                <c:pt idx="199">
                  <c:v>0.99999973710605883</c:v>
                </c:pt>
                <c:pt idx="200">
                  <c:v>0.99999975628656101</c:v>
                </c:pt>
                <c:pt idx="201">
                  <c:v>0.99999977406766849</c:v>
                </c:pt>
                <c:pt idx="202">
                  <c:v>0.99999979055148613</c:v>
                </c:pt>
                <c:pt idx="203">
                  <c:v>0.99999980583265657</c:v>
                </c:pt>
                <c:pt idx="204">
                  <c:v>0.99999981999892795</c:v>
                </c:pt>
                <c:pt idx="205">
                  <c:v>0.99999983313164165</c:v>
                </c:pt>
                <c:pt idx="206">
                  <c:v>0.99999984530620367</c:v>
                </c:pt>
                <c:pt idx="207">
                  <c:v>0.99999985659252355</c:v>
                </c:pt>
                <c:pt idx="208">
                  <c:v>0.99999986705540089</c:v>
                </c:pt>
                <c:pt idx="209">
                  <c:v>0.99999987675491575</c:v>
                </c:pt>
                <c:pt idx="210">
                  <c:v>0.99999988574676357</c:v>
                </c:pt>
                <c:pt idx="211">
                  <c:v>0.99999989408257706</c:v>
                </c:pt>
                <c:pt idx="212">
                  <c:v>0.99999990181021359</c:v>
                </c:pt>
                <c:pt idx="213">
                  <c:v>0.99999990897405067</c:v>
                </c:pt>
                <c:pt idx="214">
                  <c:v>0.99999991561522061</c:v>
                </c:pt>
                <c:pt idx="215">
                  <c:v>0.99999992177185659</c:v>
                </c:pt>
                <c:pt idx="216">
                  <c:v>0.99999992747931132</c:v>
                </c:pt>
                <c:pt idx="217">
                  <c:v>0.99999993277035371</c:v>
                </c:pt>
                <c:pt idx="218">
                  <c:v>0.99999993767536777</c:v>
                </c:pt>
                <c:pt idx="219">
                  <c:v>0.99999994222251565</c:v>
                </c:pt>
                <c:pt idx="220">
                  <c:v>0.99999994643790713</c:v>
                </c:pt>
                <c:pt idx="221">
                  <c:v>0.99999995034574862</c:v>
                </c:pt>
                <c:pt idx="222">
                  <c:v>0.99999995396847885</c:v>
                </c:pt>
                <c:pt idx="223">
                  <c:v>0.9999999573268965</c:v>
                </c:pt>
                <c:pt idx="224">
                  <c:v>0.99999996044028561</c:v>
                </c:pt>
                <c:pt idx="225">
                  <c:v>0.99999996332652663</c:v>
                </c:pt>
                <c:pt idx="226">
                  <c:v>0.9999999660021901</c:v>
                </c:pt>
                <c:pt idx="227">
                  <c:v>0.99999996848263817</c:v>
                </c:pt>
                <c:pt idx="228">
                  <c:v>0.999999970782116</c:v>
                </c:pt>
                <c:pt idx="229">
                  <c:v>0.99999997291382736</c:v>
                </c:pt>
                <c:pt idx="230">
                  <c:v>0.99999997489000869</c:v>
                </c:pt>
                <c:pt idx="231">
                  <c:v>0.99999997672201069</c:v>
                </c:pt>
                <c:pt idx="232">
                  <c:v>0.99999997842035115</c:v>
                </c:pt>
                <c:pt idx="233">
                  <c:v>0.99999997999478263</c:v>
                </c:pt>
                <c:pt idx="234">
                  <c:v>0.99999998145434488</c:v>
                </c:pt>
                <c:pt idx="235">
                  <c:v>0.99999998280741897</c:v>
                </c:pt>
                <c:pt idx="236">
                  <c:v>0.99999998406177393</c:v>
                </c:pt>
                <c:pt idx="237">
                  <c:v>0.9999999852246122</c:v>
                </c:pt>
                <c:pt idx="238">
                  <c:v>0.999999986302611</c:v>
                </c:pt>
                <c:pt idx="239">
                  <c:v>0.99999998730195949</c:v>
                </c:pt>
                <c:pt idx="240">
                  <c:v>0.99999998822839764</c:v>
                </c:pt>
                <c:pt idx="241">
                  <c:v>0.9999999890872413</c:v>
                </c:pt>
                <c:pt idx="242">
                  <c:v>0.99999998988342742</c:v>
                </c:pt>
                <c:pt idx="243">
                  <c:v>0.99999999062152456</c:v>
                </c:pt>
                <c:pt idx="244">
                  <c:v>0.99999999130576833</c:v>
                </c:pt>
                <c:pt idx="245">
                  <c:v>0.9999999919400917</c:v>
                </c:pt>
                <c:pt idx="246">
                  <c:v>0.9999999925281372</c:v>
                </c:pt>
                <c:pt idx="247">
                  <c:v>0.99999999307327692</c:v>
                </c:pt>
                <c:pt idx="248">
                  <c:v>0.99999999357864411</c:v>
                </c:pt>
                <c:pt idx="249">
                  <c:v>0.99999999404713924</c:v>
                </c:pt>
                <c:pt idx="250">
                  <c:v>0.9999999944814546</c:v>
                </c:pt>
                <c:pt idx="251">
                  <c:v>0.99999999488408264</c:v>
                </c:pt>
                <c:pt idx="252">
                  <c:v>0.99999999525733518</c:v>
                </c:pt>
                <c:pt idx="253">
                  <c:v>0.99999999560335573</c:v>
                </c:pt>
                <c:pt idx="254">
                  <c:v>0.9999999959241308</c:v>
                </c:pt>
                <c:pt idx="255">
                  <c:v>0.99999999622150393</c:v>
                </c:pt>
                <c:pt idx="256">
                  <c:v>0.99999999649717997</c:v>
                </c:pt>
                <c:pt idx="257">
                  <c:v>0.99999999675274087</c:v>
                </c:pt>
                <c:pt idx="258">
                  <c:v>0.99999999698965791</c:v>
                </c:pt>
                <c:pt idx="259">
                  <c:v>0.999999997209291</c:v>
                </c:pt>
                <c:pt idx="260">
                  <c:v>0.99999999741289891</c:v>
                </c:pt>
                <c:pt idx="261">
                  <c:v>0.99999999760165004</c:v>
                </c:pt>
                <c:pt idx="262">
                  <c:v>0.9999999977766314</c:v>
                </c:pt>
                <c:pt idx="263">
                  <c:v>0.99999999793884664</c:v>
                </c:pt>
                <c:pt idx="264">
                  <c:v>0.99999999808922624</c:v>
                </c:pt>
                <c:pt idx="265">
                  <c:v>0.99999999822863461</c:v>
                </c:pt>
                <c:pt idx="266">
                  <c:v>0.99999999835787301</c:v>
                </c:pt>
                <c:pt idx="267">
                  <c:v>0.99999999847767995</c:v>
                </c:pt>
                <c:pt idx="268">
                  <c:v>0.99999999858874811</c:v>
                </c:pt>
                <c:pt idx="269">
                  <c:v>0.99999999869171075</c:v>
                </c:pt>
                <c:pt idx="270">
                  <c:v>0.99999999878716228</c:v>
                </c:pt>
                <c:pt idx="271">
                  <c:v>0.9999999988756495</c:v>
                </c:pt>
                <c:pt idx="272">
                  <c:v>0.99999999895768144</c:v>
                </c:pt>
                <c:pt idx="273">
                  <c:v>0.99999999903372805</c:v>
                </c:pt>
                <c:pt idx="274">
                  <c:v>0.99999999910422632</c:v>
                </c:pt>
                <c:pt idx="275">
                  <c:v>0.99999999916958271</c:v>
                </c:pt>
                <c:pt idx="276">
                  <c:v>0.9999999992301678</c:v>
                </c:pt>
                <c:pt idx="277">
                  <c:v>0.99999999928633398</c:v>
                </c:pt>
                <c:pt idx="278">
                  <c:v>0.99999999933840378</c:v>
                </c:pt>
                <c:pt idx="279">
                  <c:v>0.99999999938667194</c:v>
                </c:pt>
                <c:pt idx="280">
                  <c:v>0.99999999943141982</c:v>
                </c:pt>
                <c:pt idx="281">
                  <c:v>0.99999999947290297</c:v>
                </c:pt>
                <c:pt idx="282">
                  <c:v>0.99999999951135943</c:v>
                </c:pt>
                <c:pt idx="283">
                  <c:v>0.99999999954701024</c:v>
                </c:pt>
                <c:pt idx="284">
                  <c:v>0.99999999958005992</c:v>
                </c:pt>
                <c:pt idx="285">
                  <c:v>0.99999999961069863</c:v>
                </c:pt>
                <c:pt idx="286">
                  <c:v>0.9999999996391028</c:v>
                </c:pt>
                <c:pt idx="287">
                  <c:v>0.99999999966543263</c:v>
                </c:pt>
                <c:pt idx="288">
                  <c:v>0.9999999996898431</c:v>
                </c:pt>
                <c:pt idx="289">
                  <c:v>0.99999999971247089</c:v>
                </c:pt>
                <c:pt idx="290">
                  <c:v>0.99999999973344877</c:v>
                </c:pt>
                <c:pt idx="291">
                  <c:v>0.99999999975289611</c:v>
                </c:pt>
                <c:pt idx="292">
                  <c:v>0.99999999977092457</c:v>
                </c:pt>
                <c:pt idx="293">
                  <c:v>0.99999999978763632</c:v>
                </c:pt>
                <c:pt idx="294">
                  <c:v>0.9999999998031317</c:v>
                </c:pt>
                <c:pt idx="295">
                  <c:v>0.99999999981749477</c:v>
                </c:pt>
                <c:pt idx="296">
                  <c:v>0.99999999983081023</c:v>
                </c:pt>
                <c:pt idx="297">
                  <c:v>0.99999999984315413</c:v>
                </c:pt>
                <c:pt idx="298">
                  <c:v>0.99999999985459764</c:v>
                </c:pt>
              </c:numCache>
            </c:numRef>
          </c:val>
          <c:smooth val="0"/>
        </c:ser>
        <c:dLbls>
          <c:showLegendKey val="0"/>
          <c:showVal val="0"/>
          <c:showCatName val="0"/>
          <c:showSerName val="0"/>
          <c:showPercent val="0"/>
          <c:showBubbleSize val="0"/>
        </c:dLbls>
        <c:marker val="1"/>
        <c:smooth val="0"/>
        <c:axId val="333149696"/>
        <c:axId val="102276416"/>
      </c:lineChart>
      <c:catAx>
        <c:axId val="333149696"/>
        <c:scaling>
          <c:orientation val="minMax"/>
        </c:scaling>
        <c:delete val="0"/>
        <c:axPos val="b"/>
        <c:title>
          <c:tx>
            <c:rich>
              <a:bodyPr/>
              <a:lstStyle/>
              <a:p>
                <a:pPr>
                  <a:defRPr/>
                </a:pPr>
                <a:r>
                  <a:rPr lang="en-US"/>
                  <a:t>Time (sec)</a:t>
                </a:r>
              </a:p>
            </c:rich>
          </c:tx>
          <c:overlay val="0"/>
        </c:title>
        <c:numFmt formatCode="General" sourceLinked="1"/>
        <c:majorTickMark val="out"/>
        <c:minorTickMark val="none"/>
        <c:tickLblPos val="nextTo"/>
        <c:crossAx val="102276416"/>
        <c:crosses val="autoZero"/>
        <c:auto val="1"/>
        <c:lblAlgn val="ctr"/>
        <c:lblOffset val="100"/>
        <c:noMultiLvlLbl val="0"/>
      </c:catAx>
      <c:valAx>
        <c:axId val="102276416"/>
        <c:scaling>
          <c:orientation val="minMax"/>
        </c:scaling>
        <c:delete val="0"/>
        <c:axPos val="l"/>
        <c:majorGridlines/>
        <c:title>
          <c:tx>
            <c:rich>
              <a:bodyPr rot="-5400000" vert="horz"/>
              <a:lstStyle/>
              <a:p>
                <a:pPr>
                  <a:defRPr/>
                </a:pPr>
                <a:r>
                  <a:rPr lang="en-US"/>
                  <a:t>Voltage (V)</a:t>
                </a:r>
              </a:p>
            </c:rich>
          </c:tx>
          <c:overlay val="0"/>
        </c:title>
        <c:numFmt formatCode="General" sourceLinked="1"/>
        <c:majorTickMark val="out"/>
        <c:minorTickMark val="none"/>
        <c:tickLblPos val="nextTo"/>
        <c:crossAx val="333149696"/>
        <c:crosses val="autoZero"/>
        <c:crossBetween val="between"/>
      </c:valAx>
    </c:plotArea>
    <c:legend>
      <c:legendPos val="r"/>
      <c:overlay val="0"/>
    </c:legend>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lineChart>
        <c:grouping val="standard"/>
        <c:varyColors val="0"/>
        <c:ser>
          <c:idx val="0"/>
          <c:order val="0"/>
          <c:tx>
            <c:strRef>
              <c:f>'% voltage'!$D$1</c:f>
              <c:strCache>
                <c:ptCount val="1"/>
                <c:pt idx="0">
                  <c:v>Current</c:v>
                </c:pt>
              </c:strCache>
            </c:strRef>
          </c:tx>
          <c:marker>
            <c:symbol val="none"/>
          </c:marker>
          <c:cat>
            <c:numRef>
              <c:f>'% voltage'!$A$2:$A$267</c:f>
              <c:numCache>
                <c:formatCode>General</c:formatCode>
                <c:ptCount val="266"/>
                <c:pt idx="0">
                  <c:v>1.0000000000000005E-2</c:v>
                </c:pt>
                <c:pt idx="1">
                  <c:v>2.0000000000000011E-2</c:v>
                </c:pt>
                <c:pt idx="2">
                  <c:v>3.0000000000000002E-2</c:v>
                </c:pt>
                <c:pt idx="3">
                  <c:v>4.0000000000000022E-2</c:v>
                </c:pt>
                <c:pt idx="4">
                  <c:v>0.05</c:v>
                </c:pt>
                <c:pt idx="5">
                  <c:v>6.0000000000000032E-2</c:v>
                </c:pt>
                <c:pt idx="6">
                  <c:v>7.0000000000000021E-2</c:v>
                </c:pt>
                <c:pt idx="7">
                  <c:v>8.0000000000000043E-2</c:v>
                </c:pt>
                <c:pt idx="8">
                  <c:v>9.0000000000000024E-2</c:v>
                </c:pt>
                <c:pt idx="9">
                  <c:v>0.1</c:v>
                </c:pt>
                <c:pt idx="10">
                  <c:v>0.11</c:v>
                </c:pt>
                <c:pt idx="11">
                  <c:v>0.12000000000000002</c:v>
                </c:pt>
                <c:pt idx="12">
                  <c:v>0.13</c:v>
                </c:pt>
                <c:pt idx="13">
                  <c:v>0.14000000000000001</c:v>
                </c:pt>
                <c:pt idx="14">
                  <c:v>0.15000000000000024</c:v>
                </c:pt>
                <c:pt idx="15">
                  <c:v>0.16</c:v>
                </c:pt>
                <c:pt idx="16">
                  <c:v>0.17</c:v>
                </c:pt>
                <c:pt idx="17">
                  <c:v>0.18000000000000024</c:v>
                </c:pt>
                <c:pt idx="18">
                  <c:v>0.19</c:v>
                </c:pt>
                <c:pt idx="19">
                  <c:v>0.2</c:v>
                </c:pt>
                <c:pt idx="20">
                  <c:v>0.21000000000000021</c:v>
                </c:pt>
                <c:pt idx="21">
                  <c:v>0.22</c:v>
                </c:pt>
                <c:pt idx="22">
                  <c:v>0.23</c:v>
                </c:pt>
                <c:pt idx="23">
                  <c:v>0.24000000000000021</c:v>
                </c:pt>
                <c:pt idx="24">
                  <c:v>0.25</c:v>
                </c:pt>
                <c:pt idx="25">
                  <c:v>0.26</c:v>
                </c:pt>
                <c:pt idx="26">
                  <c:v>0.27</c:v>
                </c:pt>
                <c:pt idx="27">
                  <c:v>0.28000000000000008</c:v>
                </c:pt>
                <c:pt idx="28">
                  <c:v>0.29000000000000031</c:v>
                </c:pt>
                <c:pt idx="29">
                  <c:v>0.30000000000000032</c:v>
                </c:pt>
                <c:pt idx="30">
                  <c:v>0.31000000000000055</c:v>
                </c:pt>
                <c:pt idx="31">
                  <c:v>0.32000000000000062</c:v>
                </c:pt>
                <c:pt idx="32">
                  <c:v>0.33000000000000074</c:v>
                </c:pt>
                <c:pt idx="33">
                  <c:v>0.34</c:v>
                </c:pt>
                <c:pt idx="34">
                  <c:v>0.35000000000000031</c:v>
                </c:pt>
                <c:pt idx="35">
                  <c:v>0.36000000000000032</c:v>
                </c:pt>
                <c:pt idx="36">
                  <c:v>0.37000000000000038</c:v>
                </c:pt>
                <c:pt idx="37">
                  <c:v>0.38000000000000062</c:v>
                </c:pt>
                <c:pt idx="38">
                  <c:v>0.39000000000000062</c:v>
                </c:pt>
                <c:pt idx="39">
                  <c:v>0.4</c:v>
                </c:pt>
                <c:pt idx="40">
                  <c:v>0.41000000000000031</c:v>
                </c:pt>
                <c:pt idx="41">
                  <c:v>0.42000000000000032</c:v>
                </c:pt>
                <c:pt idx="42">
                  <c:v>0.43000000000000038</c:v>
                </c:pt>
                <c:pt idx="43">
                  <c:v>0.44</c:v>
                </c:pt>
                <c:pt idx="44">
                  <c:v>0.45</c:v>
                </c:pt>
                <c:pt idx="45">
                  <c:v>0.46</c:v>
                </c:pt>
                <c:pt idx="46">
                  <c:v>0.47000000000000008</c:v>
                </c:pt>
                <c:pt idx="47">
                  <c:v>0.48000000000000032</c:v>
                </c:pt>
                <c:pt idx="48">
                  <c:v>0.49000000000000032</c:v>
                </c:pt>
                <c:pt idx="49">
                  <c:v>0.5</c:v>
                </c:pt>
                <c:pt idx="50">
                  <c:v>0.51</c:v>
                </c:pt>
                <c:pt idx="51">
                  <c:v>0.52</c:v>
                </c:pt>
                <c:pt idx="52">
                  <c:v>0.53</c:v>
                </c:pt>
                <c:pt idx="53">
                  <c:v>0.54</c:v>
                </c:pt>
                <c:pt idx="54">
                  <c:v>0.55000000000000004</c:v>
                </c:pt>
                <c:pt idx="55">
                  <c:v>0.56000000000000005</c:v>
                </c:pt>
                <c:pt idx="56">
                  <c:v>0.56999999999999995</c:v>
                </c:pt>
                <c:pt idx="57">
                  <c:v>0.58000000000000007</c:v>
                </c:pt>
                <c:pt idx="58">
                  <c:v>0.59</c:v>
                </c:pt>
                <c:pt idx="59">
                  <c:v>0.60000000000000064</c:v>
                </c:pt>
                <c:pt idx="60">
                  <c:v>0.61000000000000065</c:v>
                </c:pt>
                <c:pt idx="61">
                  <c:v>0.62000000000000111</c:v>
                </c:pt>
                <c:pt idx="62">
                  <c:v>0.63000000000000123</c:v>
                </c:pt>
                <c:pt idx="63">
                  <c:v>0.64000000000000123</c:v>
                </c:pt>
                <c:pt idx="64">
                  <c:v>0.65000000000000135</c:v>
                </c:pt>
                <c:pt idx="65">
                  <c:v>0.66000000000000136</c:v>
                </c:pt>
                <c:pt idx="66">
                  <c:v>0.67000000000000148</c:v>
                </c:pt>
                <c:pt idx="67">
                  <c:v>0.68</c:v>
                </c:pt>
                <c:pt idx="68">
                  <c:v>0.69000000000000061</c:v>
                </c:pt>
                <c:pt idx="69">
                  <c:v>0.70000000000000062</c:v>
                </c:pt>
                <c:pt idx="70">
                  <c:v>0.71000000000000063</c:v>
                </c:pt>
                <c:pt idx="71">
                  <c:v>0.72000000000000064</c:v>
                </c:pt>
                <c:pt idx="72">
                  <c:v>0.73000000000000065</c:v>
                </c:pt>
                <c:pt idx="73">
                  <c:v>0.7400000000000011</c:v>
                </c:pt>
                <c:pt idx="74">
                  <c:v>0.75000000000000122</c:v>
                </c:pt>
                <c:pt idx="75">
                  <c:v>0.76000000000000123</c:v>
                </c:pt>
                <c:pt idx="76">
                  <c:v>0.77000000000000124</c:v>
                </c:pt>
                <c:pt idx="77">
                  <c:v>0.78</c:v>
                </c:pt>
                <c:pt idx="78">
                  <c:v>0.79</c:v>
                </c:pt>
                <c:pt idx="79">
                  <c:v>0.8</c:v>
                </c:pt>
                <c:pt idx="80">
                  <c:v>0.81</c:v>
                </c:pt>
                <c:pt idx="81">
                  <c:v>0.82000000000000062</c:v>
                </c:pt>
                <c:pt idx="82">
                  <c:v>0.83000000000000063</c:v>
                </c:pt>
                <c:pt idx="83">
                  <c:v>0.84000000000000064</c:v>
                </c:pt>
                <c:pt idx="84">
                  <c:v>0.85000000000000064</c:v>
                </c:pt>
                <c:pt idx="85">
                  <c:v>0.86000000000000065</c:v>
                </c:pt>
                <c:pt idx="86">
                  <c:v>0.87000000000000111</c:v>
                </c:pt>
                <c:pt idx="87">
                  <c:v>0.88</c:v>
                </c:pt>
                <c:pt idx="88">
                  <c:v>0.89</c:v>
                </c:pt>
                <c:pt idx="89">
                  <c:v>0.9</c:v>
                </c:pt>
                <c:pt idx="90">
                  <c:v>0.91</c:v>
                </c:pt>
                <c:pt idx="91">
                  <c:v>0.92</c:v>
                </c:pt>
                <c:pt idx="92">
                  <c:v>0.93</c:v>
                </c:pt>
                <c:pt idx="93">
                  <c:v>0.94000000000000061</c:v>
                </c:pt>
                <c:pt idx="94">
                  <c:v>0.95000000000000062</c:v>
                </c:pt>
                <c:pt idx="95">
                  <c:v>0.96000000000000063</c:v>
                </c:pt>
                <c:pt idx="96">
                  <c:v>0.97000000000000064</c:v>
                </c:pt>
                <c:pt idx="97">
                  <c:v>0.98</c:v>
                </c:pt>
                <c:pt idx="98">
                  <c:v>0.99</c:v>
                </c:pt>
                <c:pt idx="99">
                  <c:v>1</c:v>
                </c:pt>
                <c:pt idx="100">
                  <c:v>1.01</c:v>
                </c:pt>
                <c:pt idx="101">
                  <c:v>1.02</c:v>
                </c:pt>
                <c:pt idx="102">
                  <c:v>1.03</c:v>
                </c:pt>
                <c:pt idx="103">
                  <c:v>1.04</c:v>
                </c:pt>
                <c:pt idx="104">
                  <c:v>1.05</c:v>
                </c:pt>
                <c:pt idx="105">
                  <c:v>1.06</c:v>
                </c:pt>
                <c:pt idx="106">
                  <c:v>1.07</c:v>
                </c:pt>
                <c:pt idx="107">
                  <c:v>1.08</c:v>
                </c:pt>
                <c:pt idx="108">
                  <c:v>1.0900000000000001</c:v>
                </c:pt>
                <c:pt idx="109">
                  <c:v>1.1000000000000001</c:v>
                </c:pt>
                <c:pt idx="110">
                  <c:v>1.1100000000000001</c:v>
                </c:pt>
                <c:pt idx="111">
                  <c:v>1.1200000000000001</c:v>
                </c:pt>
                <c:pt idx="112">
                  <c:v>1.1299999999999975</c:v>
                </c:pt>
                <c:pt idx="113">
                  <c:v>1.1399999999999975</c:v>
                </c:pt>
                <c:pt idx="114">
                  <c:v>1.1499999999999975</c:v>
                </c:pt>
                <c:pt idx="115">
                  <c:v>1.1599999999999975</c:v>
                </c:pt>
                <c:pt idx="116">
                  <c:v>1.1700000000000021</c:v>
                </c:pt>
                <c:pt idx="117">
                  <c:v>1.1800000000000022</c:v>
                </c:pt>
                <c:pt idx="118">
                  <c:v>1.1900000000000022</c:v>
                </c:pt>
                <c:pt idx="119">
                  <c:v>1.2</c:v>
                </c:pt>
                <c:pt idx="120">
                  <c:v>1.21</c:v>
                </c:pt>
                <c:pt idx="121">
                  <c:v>1.22</c:v>
                </c:pt>
                <c:pt idx="122">
                  <c:v>1.23</c:v>
                </c:pt>
                <c:pt idx="123">
                  <c:v>1.24</c:v>
                </c:pt>
                <c:pt idx="124">
                  <c:v>1.25</c:v>
                </c:pt>
                <c:pt idx="125">
                  <c:v>1.26</c:v>
                </c:pt>
                <c:pt idx="126">
                  <c:v>1.27</c:v>
                </c:pt>
                <c:pt idx="127">
                  <c:v>1.28</c:v>
                </c:pt>
                <c:pt idx="128">
                  <c:v>1.29</c:v>
                </c:pt>
                <c:pt idx="129">
                  <c:v>1.3</c:v>
                </c:pt>
                <c:pt idx="130">
                  <c:v>1.31</c:v>
                </c:pt>
                <c:pt idx="131">
                  <c:v>1.32</c:v>
                </c:pt>
                <c:pt idx="132">
                  <c:v>1.33</c:v>
                </c:pt>
                <c:pt idx="133">
                  <c:v>1.34</c:v>
                </c:pt>
                <c:pt idx="134">
                  <c:v>1.35</c:v>
                </c:pt>
                <c:pt idx="135">
                  <c:v>1.36</c:v>
                </c:pt>
                <c:pt idx="136">
                  <c:v>1.37</c:v>
                </c:pt>
                <c:pt idx="137">
                  <c:v>1.3800000000000001</c:v>
                </c:pt>
                <c:pt idx="138">
                  <c:v>1.3900000000000001</c:v>
                </c:pt>
                <c:pt idx="139">
                  <c:v>1.4</c:v>
                </c:pt>
                <c:pt idx="140">
                  <c:v>1.41</c:v>
                </c:pt>
                <c:pt idx="141">
                  <c:v>1.42</c:v>
                </c:pt>
                <c:pt idx="142">
                  <c:v>1.43</c:v>
                </c:pt>
                <c:pt idx="143">
                  <c:v>1.44</c:v>
                </c:pt>
                <c:pt idx="144">
                  <c:v>1.45</c:v>
                </c:pt>
                <c:pt idx="145">
                  <c:v>1.46</c:v>
                </c:pt>
                <c:pt idx="146">
                  <c:v>1.47</c:v>
                </c:pt>
                <c:pt idx="147">
                  <c:v>1.48</c:v>
                </c:pt>
                <c:pt idx="148">
                  <c:v>1.49</c:v>
                </c:pt>
                <c:pt idx="149">
                  <c:v>1.5</c:v>
                </c:pt>
                <c:pt idx="150">
                  <c:v>1.51</c:v>
                </c:pt>
                <c:pt idx="151">
                  <c:v>1.52</c:v>
                </c:pt>
                <c:pt idx="152">
                  <c:v>1.53</c:v>
                </c:pt>
                <c:pt idx="153">
                  <c:v>1.54</c:v>
                </c:pt>
                <c:pt idx="154">
                  <c:v>1.55</c:v>
                </c:pt>
                <c:pt idx="155">
                  <c:v>1.56</c:v>
                </c:pt>
                <c:pt idx="156">
                  <c:v>1.57</c:v>
                </c:pt>
                <c:pt idx="157">
                  <c:v>1.58</c:v>
                </c:pt>
                <c:pt idx="158">
                  <c:v>1.59</c:v>
                </c:pt>
                <c:pt idx="159">
                  <c:v>1.6</c:v>
                </c:pt>
                <c:pt idx="160">
                  <c:v>1.61</c:v>
                </c:pt>
                <c:pt idx="161">
                  <c:v>1.62</c:v>
                </c:pt>
                <c:pt idx="162">
                  <c:v>1.6300000000000001</c:v>
                </c:pt>
                <c:pt idx="163">
                  <c:v>1.6400000000000001</c:v>
                </c:pt>
                <c:pt idx="164">
                  <c:v>1.6500000000000001</c:v>
                </c:pt>
                <c:pt idx="165">
                  <c:v>1.6600000000000001</c:v>
                </c:pt>
                <c:pt idx="166">
                  <c:v>1.6700000000000021</c:v>
                </c:pt>
                <c:pt idx="167">
                  <c:v>1.6800000000000022</c:v>
                </c:pt>
                <c:pt idx="168">
                  <c:v>1.6900000000000022</c:v>
                </c:pt>
                <c:pt idx="169">
                  <c:v>1.7</c:v>
                </c:pt>
                <c:pt idx="170">
                  <c:v>1.71</c:v>
                </c:pt>
                <c:pt idx="171">
                  <c:v>1.72</c:v>
                </c:pt>
                <c:pt idx="172">
                  <c:v>1.73</c:v>
                </c:pt>
                <c:pt idx="173">
                  <c:v>1.74</c:v>
                </c:pt>
                <c:pt idx="174">
                  <c:v>1.75</c:v>
                </c:pt>
                <c:pt idx="175">
                  <c:v>1.76</c:v>
                </c:pt>
                <c:pt idx="176">
                  <c:v>1.77</c:v>
                </c:pt>
                <c:pt idx="177">
                  <c:v>1.78</c:v>
                </c:pt>
                <c:pt idx="178">
                  <c:v>1.79</c:v>
                </c:pt>
                <c:pt idx="179">
                  <c:v>1.8</c:v>
                </c:pt>
                <c:pt idx="180">
                  <c:v>1.81</c:v>
                </c:pt>
                <c:pt idx="181">
                  <c:v>1.82</c:v>
                </c:pt>
                <c:pt idx="182">
                  <c:v>1.83</c:v>
                </c:pt>
                <c:pt idx="183">
                  <c:v>1.84</c:v>
                </c:pt>
                <c:pt idx="184">
                  <c:v>1.85</c:v>
                </c:pt>
                <c:pt idx="185">
                  <c:v>1.86</c:v>
                </c:pt>
                <c:pt idx="186">
                  <c:v>1.87</c:v>
                </c:pt>
                <c:pt idx="187">
                  <c:v>1.8800000000000001</c:v>
                </c:pt>
                <c:pt idx="188">
                  <c:v>1.8900000000000001</c:v>
                </c:pt>
                <c:pt idx="189">
                  <c:v>1.9000000000000001</c:v>
                </c:pt>
                <c:pt idx="190">
                  <c:v>1.9100000000000001</c:v>
                </c:pt>
                <c:pt idx="191">
                  <c:v>1.9200000000000021</c:v>
                </c:pt>
                <c:pt idx="192">
                  <c:v>1.9300000000000022</c:v>
                </c:pt>
                <c:pt idx="193">
                  <c:v>1.9400000000000022</c:v>
                </c:pt>
                <c:pt idx="194">
                  <c:v>1.9500000000000022</c:v>
                </c:pt>
                <c:pt idx="195">
                  <c:v>1.9600000000000022</c:v>
                </c:pt>
                <c:pt idx="196">
                  <c:v>1.9700000000000022</c:v>
                </c:pt>
                <c:pt idx="197">
                  <c:v>1.9800000000000024</c:v>
                </c:pt>
                <c:pt idx="198">
                  <c:v>1.9900000000000024</c:v>
                </c:pt>
                <c:pt idx="199">
                  <c:v>2</c:v>
                </c:pt>
                <c:pt idx="200">
                  <c:v>2.0099999999999998</c:v>
                </c:pt>
                <c:pt idx="201">
                  <c:v>2.02</c:v>
                </c:pt>
                <c:pt idx="202">
                  <c:v>2.0299999999999998</c:v>
                </c:pt>
                <c:pt idx="203">
                  <c:v>2.04</c:v>
                </c:pt>
                <c:pt idx="204">
                  <c:v>2.0499999999999998</c:v>
                </c:pt>
                <c:pt idx="205">
                  <c:v>2.06</c:v>
                </c:pt>
                <c:pt idx="206">
                  <c:v>2.0699999999999998</c:v>
                </c:pt>
                <c:pt idx="207">
                  <c:v>2.08</c:v>
                </c:pt>
                <c:pt idx="208">
                  <c:v>2.09</c:v>
                </c:pt>
                <c:pt idx="209">
                  <c:v>2.1</c:v>
                </c:pt>
                <c:pt idx="210">
                  <c:v>2.11</c:v>
                </c:pt>
                <c:pt idx="211">
                  <c:v>2.12</c:v>
                </c:pt>
                <c:pt idx="212">
                  <c:v>2.13</c:v>
                </c:pt>
                <c:pt idx="213">
                  <c:v>2.14</c:v>
                </c:pt>
                <c:pt idx="214">
                  <c:v>2.15</c:v>
                </c:pt>
                <c:pt idx="215">
                  <c:v>2.16</c:v>
                </c:pt>
                <c:pt idx="216">
                  <c:v>2.17</c:v>
                </c:pt>
                <c:pt idx="217">
                  <c:v>2.1800000000000002</c:v>
                </c:pt>
                <c:pt idx="218">
                  <c:v>2.19</c:v>
                </c:pt>
                <c:pt idx="219">
                  <c:v>2.2000000000000002</c:v>
                </c:pt>
                <c:pt idx="220">
                  <c:v>2.21</c:v>
                </c:pt>
                <c:pt idx="221">
                  <c:v>2.2200000000000002</c:v>
                </c:pt>
                <c:pt idx="222">
                  <c:v>2.23</c:v>
                </c:pt>
                <c:pt idx="223">
                  <c:v>2.2400000000000002</c:v>
                </c:pt>
                <c:pt idx="224">
                  <c:v>2.25</c:v>
                </c:pt>
                <c:pt idx="225">
                  <c:v>2.2599999999999998</c:v>
                </c:pt>
                <c:pt idx="226">
                  <c:v>2.27</c:v>
                </c:pt>
                <c:pt idx="227">
                  <c:v>2.2799999999999998</c:v>
                </c:pt>
                <c:pt idx="228">
                  <c:v>2.29</c:v>
                </c:pt>
                <c:pt idx="229">
                  <c:v>2.2999999999999998</c:v>
                </c:pt>
                <c:pt idx="230">
                  <c:v>2.3099999999999987</c:v>
                </c:pt>
                <c:pt idx="231">
                  <c:v>2.3199999999999967</c:v>
                </c:pt>
                <c:pt idx="232">
                  <c:v>2.3299999999999987</c:v>
                </c:pt>
                <c:pt idx="233">
                  <c:v>2.34</c:v>
                </c:pt>
                <c:pt idx="234">
                  <c:v>2.3499999999999988</c:v>
                </c:pt>
                <c:pt idx="235">
                  <c:v>2.36</c:v>
                </c:pt>
                <c:pt idx="236">
                  <c:v>2.3699999999999997</c:v>
                </c:pt>
                <c:pt idx="237">
                  <c:v>2.38</c:v>
                </c:pt>
                <c:pt idx="238">
                  <c:v>2.3899999999999997</c:v>
                </c:pt>
                <c:pt idx="239">
                  <c:v>2.4</c:v>
                </c:pt>
                <c:pt idx="240">
                  <c:v>2.4099999999999997</c:v>
                </c:pt>
                <c:pt idx="241">
                  <c:v>2.42</c:v>
                </c:pt>
                <c:pt idx="242">
                  <c:v>2.4299999999999997</c:v>
                </c:pt>
                <c:pt idx="243">
                  <c:v>2.44</c:v>
                </c:pt>
                <c:pt idx="244">
                  <c:v>2.4499999999999997</c:v>
                </c:pt>
                <c:pt idx="245">
                  <c:v>2.46</c:v>
                </c:pt>
                <c:pt idx="246">
                  <c:v>2.4699999999999998</c:v>
                </c:pt>
                <c:pt idx="247">
                  <c:v>2.48</c:v>
                </c:pt>
                <c:pt idx="248">
                  <c:v>2.4899999999999998</c:v>
                </c:pt>
                <c:pt idx="249">
                  <c:v>2.5</c:v>
                </c:pt>
                <c:pt idx="250">
                  <c:v>2.5099999999999998</c:v>
                </c:pt>
                <c:pt idx="251">
                  <c:v>2.52</c:v>
                </c:pt>
                <c:pt idx="252">
                  <c:v>2.5299999999999998</c:v>
                </c:pt>
                <c:pt idx="253">
                  <c:v>2.54</c:v>
                </c:pt>
                <c:pt idx="254">
                  <c:v>2.5499999999999998</c:v>
                </c:pt>
                <c:pt idx="255">
                  <c:v>2.56</c:v>
                </c:pt>
                <c:pt idx="256">
                  <c:v>2.57</c:v>
                </c:pt>
                <c:pt idx="257">
                  <c:v>2.58</c:v>
                </c:pt>
                <c:pt idx="258">
                  <c:v>2.59</c:v>
                </c:pt>
                <c:pt idx="259">
                  <c:v>2.6</c:v>
                </c:pt>
                <c:pt idx="260">
                  <c:v>2.61</c:v>
                </c:pt>
                <c:pt idx="261">
                  <c:v>2.62</c:v>
                </c:pt>
                <c:pt idx="262">
                  <c:v>2.63</c:v>
                </c:pt>
                <c:pt idx="263">
                  <c:v>2.64</c:v>
                </c:pt>
                <c:pt idx="264">
                  <c:v>2.65</c:v>
                </c:pt>
                <c:pt idx="265">
                  <c:v>2.66</c:v>
                </c:pt>
              </c:numCache>
            </c:numRef>
          </c:cat>
          <c:val>
            <c:numRef>
              <c:f>'% voltage'!$D$2:$D$470</c:f>
              <c:numCache>
                <c:formatCode>General</c:formatCode>
                <c:ptCount val="469"/>
                <c:pt idx="0">
                  <c:v>1.8170001963646338</c:v>
                </c:pt>
                <c:pt idx="1">
                  <c:v>1.6844335273413908</c:v>
                </c:pt>
                <c:pt idx="2">
                  <c:v>1.56153880099106</c:v>
                </c:pt>
                <c:pt idx="3">
                  <c:v>1.4476103612406899</c:v>
                </c:pt>
                <c:pt idx="4">
                  <c:v>1.3419940360376574</c:v>
                </c:pt>
                <c:pt idx="5">
                  <c:v>1.2440833811227541</c:v>
                </c:pt>
                <c:pt idx="6">
                  <c:v>1.1533161978540918</c:v>
                </c:pt>
                <c:pt idx="7">
                  <c:v>1.069171305087447</c:v>
                </c:pt>
                <c:pt idx="8">
                  <c:v>0.99116554657720857</c:v>
                </c:pt>
                <c:pt idx="9">
                  <c:v>0.91885101671461789</c:v>
                </c:pt>
                <c:pt idx="10">
                  <c:v>0.85181248867362402</c:v>
                </c:pt>
                <c:pt idx="11">
                  <c:v>0.78966503019684864</c:v>
                </c:pt>
                <c:pt idx="12">
                  <c:v>0.73205179333161174</c:v>
                </c:pt>
                <c:pt idx="13">
                  <c:v>0.67864196542480937</c:v>
                </c:pt>
                <c:pt idx="14">
                  <c:v>0.62912886961130465</c:v>
                </c:pt>
                <c:pt idx="15">
                  <c:v>0.58322820388897978</c:v>
                </c:pt>
                <c:pt idx="16">
                  <c:v>0.54067640866921962</c:v>
                </c:pt>
                <c:pt idx="17">
                  <c:v>0.50122915342943763</c:v>
                </c:pt>
                <c:pt idx="18">
                  <c:v>0.46465993377804432</c:v>
                </c:pt>
                <c:pt idx="19">
                  <c:v>0.43075877087626852</c:v>
                </c:pt>
                <c:pt idx="20">
                  <c:v>0.39933100574896357</c:v>
                </c:pt>
                <c:pt idx="21">
                  <c:v>0.37019618156140482</c:v>
                </c:pt>
                <c:pt idx="22">
                  <c:v>0.34318700744413766</c:v>
                </c:pt>
                <c:pt idx="23">
                  <c:v>0.31814839791621996</c:v>
                </c:pt>
                <c:pt idx="24">
                  <c:v>0.29493658239125814</c:v>
                </c:pt>
                <c:pt idx="25">
                  <c:v>0.27341827965307663</c:v>
                </c:pt>
                <c:pt idx="26">
                  <c:v>0.25346993256087735</c:v>
                </c:pt>
                <c:pt idx="27">
                  <c:v>0.23497699858961479</c:v>
                </c:pt>
                <c:pt idx="28">
                  <c:v>0.21783329213188948</c:v>
                </c:pt>
                <c:pt idx="29">
                  <c:v>0.20194037478489701</c:v>
                </c:pt>
                <c:pt idx="30">
                  <c:v>0.18720699012148281</c:v>
                </c:pt>
                <c:pt idx="31">
                  <c:v>0.17354853969977821</c:v>
                </c:pt>
                <c:pt idx="32">
                  <c:v>0.1608865973027003</c:v>
                </c:pt>
                <c:pt idx="33">
                  <c:v>0.14914845861808396</c:v>
                </c:pt>
                <c:pt idx="34">
                  <c:v>0.13826672377374538</c:v>
                </c:pt>
                <c:pt idx="35">
                  <c:v>0.12817891033040318</c:v>
                </c:pt>
                <c:pt idx="36">
                  <c:v>0.11882709451027942</c:v>
                </c:pt>
                <c:pt idx="37">
                  <c:v>0.11015757860133495</c:v>
                </c:pt>
                <c:pt idx="38">
                  <c:v>0.10212058262738692</c:v>
                </c:pt>
                <c:pt idx="39">
                  <c:v>9.4669958513690644E-2</c:v>
                </c:pt>
                <c:pt idx="40">
                  <c:v>8.776292510673836E-2</c:v>
                </c:pt>
                <c:pt idx="41">
                  <c:v>8.1359822526774705E-2</c:v>
                </c:pt>
                <c:pt idx="42">
                  <c:v>7.5423884442521225E-2</c:v>
                </c:pt>
                <c:pt idx="43">
                  <c:v>6.9921026960532831E-2</c:v>
                </c:pt>
                <c:pt idx="44">
                  <c:v>6.4819652916992501E-2</c:v>
                </c:pt>
                <c:pt idx="45">
                  <c:v>6.0090470448195397E-2</c:v>
                </c:pt>
                <c:pt idx="46">
                  <c:v>5.5706324797966493E-2</c:v>
                </c:pt>
                <c:pt idx="47">
                  <c:v>5.1642042396253411E-2</c:v>
                </c:pt>
                <c:pt idx="48">
                  <c:v>4.7874286313603902E-2</c:v>
                </c:pt>
                <c:pt idx="49">
                  <c:v>4.438142226154855E-2</c:v>
                </c:pt>
                <c:pt idx="50">
                  <c:v>4.1143394369477088E-2</c:v>
                </c:pt>
                <c:pt idx="51">
                  <c:v>3.8141610024718192E-2</c:v>
                </c:pt>
                <c:pt idx="52">
                  <c:v>3.5358833114579782E-2</c:v>
                </c:pt>
                <c:pt idx="53">
                  <c:v>3.2779085057355002E-2</c:v>
                </c:pt>
                <c:pt idx="54">
                  <c:v>3.0387553054013791E-2</c:v>
                </c:pt>
                <c:pt idx="55">
                  <c:v>2.8170505033767248E-2</c:v>
                </c:pt>
                <c:pt idx="56">
                  <c:v>2.6115210805125626E-2</c:v>
                </c:pt>
                <c:pt idx="57">
                  <c:v>2.4209868959702511E-2</c:v>
                </c:pt>
                <c:pt idx="58">
                  <c:v>2.2443539109051832E-2</c:v>
                </c:pt>
                <c:pt idx="59">
                  <c:v>2.0806079065441071E-2</c:v>
                </c:pt>
                <c:pt idx="60">
                  <c:v>1.9288086605859487E-2</c:v>
                </c:pt>
                <c:pt idx="61">
                  <c:v>1.7880845484869793E-2</c:v>
                </c:pt>
                <c:pt idx="62">
                  <c:v>1.657627538631332E-2</c:v>
                </c:pt>
                <c:pt idx="63">
                  <c:v>1.5366885526492603E-2</c:v>
                </c:pt>
                <c:pt idx="64">
                  <c:v>1.4245731642423452E-2</c:v>
                </c:pt>
                <c:pt idx="65">
                  <c:v>1.3206376118184327E-2</c:v>
                </c:pt>
                <c:pt idx="66">
                  <c:v>1.2242851020411319E-2</c:v>
                </c:pt>
                <c:pt idx="67">
                  <c:v>1.1349623830688941E-2</c:v>
                </c:pt>
                <c:pt idx="68">
                  <c:v>1.0521565678074761E-2</c:v>
                </c:pt>
                <c:pt idx="69">
                  <c:v>9.7539218893496343E-3</c:v>
                </c:pt>
                <c:pt idx="70">
                  <c:v>9.0422846878946746E-3</c:v>
                </c:pt>
                <c:pt idx="71">
                  <c:v>8.3825678844334662E-3</c:v>
                </c:pt>
                <c:pt idx="72">
                  <c:v>7.7709834143140253E-3</c:v>
                </c:pt>
                <c:pt idx="73">
                  <c:v>7.2040195866096401E-3</c:v>
                </c:pt>
                <c:pt idx="74">
                  <c:v>6.6784209201450834E-3</c:v>
                </c:pt>
                <c:pt idx="75">
                  <c:v>6.1911694506680201E-3</c:v>
                </c:pt>
                <c:pt idx="76">
                  <c:v>5.7394674018319131E-3</c:v>
                </c:pt>
                <c:pt idx="77">
                  <c:v>5.3207211204882483E-3</c:v>
                </c:pt>
                <c:pt idx="78">
                  <c:v>4.932526184045217E-3</c:v>
                </c:pt>
                <c:pt idx="79">
                  <c:v>4.5726535943795268E-3</c:v>
                </c:pt>
                <c:pt idx="80">
                  <c:v>4.2390369790280711E-3</c:v>
                </c:pt>
                <c:pt idx="81">
                  <c:v>3.9297607261688594E-3</c:v>
                </c:pt>
                <c:pt idx="82">
                  <c:v>3.6430489852626812E-3</c:v>
                </c:pt>
                <c:pt idx="83">
                  <c:v>3.3772554701980927E-3</c:v>
                </c:pt>
                <c:pt idx="84">
                  <c:v>3.1308540063895336E-3</c:v>
                </c:pt>
                <c:pt idx="85">
                  <c:v>2.9024297675504032E-3</c:v>
                </c:pt>
                <c:pt idx="86">
                  <c:v>2.69067115182328E-3</c:v>
                </c:pt>
                <c:pt idx="87">
                  <c:v>2.4943622506201852E-3</c:v>
                </c:pt>
                <c:pt idx="88">
                  <c:v>2.3123758669292877E-3</c:v>
                </c:pt>
                <c:pt idx="89">
                  <c:v>2.1436670429996821E-3</c:v>
                </c:pt>
                <c:pt idx="90">
                  <c:v>1.9872670602402104E-3</c:v>
                </c:pt>
                <c:pt idx="91">
                  <c:v>1.8422778768803236E-3</c:v>
                </c:pt>
                <c:pt idx="92">
                  <c:v>1.7078669714539621E-3</c:v>
                </c:pt>
                <c:pt idx="93">
                  <c:v>1.5832625624982307E-3</c:v>
                </c:pt>
                <c:pt idx="94">
                  <c:v>1.4677491770183932E-3</c:v>
                </c:pt>
                <c:pt idx="95">
                  <c:v>1.3606635422737021E-3</c:v>
                </c:pt>
                <c:pt idx="96">
                  <c:v>1.2613907772946471E-3</c:v>
                </c:pt>
                <c:pt idx="97">
                  <c:v>1.1693608622637363E-3</c:v>
                </c:pt>
                <c:pt idx="98">
                  <c:v>1.0840453654869021E-3</c:v>
                </c:pt>
                <c:pt idx="99">
                  <c:v>1.0049544091621781E-3</c:v>
                </c:pt>
                <c:pt idx="100">
                  <c:v>9.3163385652305167E-4</c:v>
                </c:pt>
                <c:pt idx="101">
                  <c:v>8.6366270420526893E-4</c:v>
                </c:pt>
                <c:pt idx="102">
                  <c:v>8.0065066486417931E-4</c:v>
                </c:pt>
                <c:pt idx="103">
                  <c:v>7.4223592616208436E-4</c:v>
                </c:pt>
                <c:pt idx="104">
                  <c:v>6.8808307325785424E-4</c:v>
                </c:pt>
                <c:pt idx="105">
                  <c:v>6.3788116286974425E-4</c:v>
                </c:pt>
                <c:pt idx="106">
                  <c:v>5.9134193785287197E-4</c:v>
                </c:pt>
                <c:pt idx="107">
                  <c:v>5.4819817203944569E-4</c:v>
                </c:pt>
                <c:pt idx="108">
                  <c:v>5.0820213583796124E-4</c:v>
                </c:pt>
                <c:pt idx="109">
                  <c:v>4.7112417378087024E-4</c:v>
                </c:pt>
                <c:pt idx="110">
                  <c:v>4.3675138585304183E-4</c:v>
                </c:pt>
                <c:pt idx="111">
                  <c:v>4.0488640502934023E-4</c:v>
                </c:pt>
                <c:pt idx="112">
                  <c:v>3.7534626400187958E-4</c:v>
                </c:pt>
                <c:pt idx="113">
                  <c:v>3.4796134458987035E-4</c:v>
                </c:pt>
                <c:pt idx="114">
                  <c:v>3.2257440379954025E-4</c:v>
                </c:pt>
                <c:pt idx="115">
                  <c:v>2.9903967094182052E-4</c:v>
                </c:pt>
                <c:pt idx="116">
                  <c:v>2.7722201062352196E-4</c:v>
                </c:pt>
                <c:pt idx="117">
                  <c:v>2.569961468058876E-4</c:v>
                </c:pt>
                <c:pt idx="118">
                  <c:v>2.3824594347512777E-4</c:v>
                </c:pt>
                <c:pt idx="119">
                  <c:v>2.2086373779458521E-4</c:v>
                </c:pt>
                <c:pt idx="120">
                  <c:v>2.0474972190948369E-4</c:v>
                </c:pt>
                <c:pt idx="121">
                  <c:v>1.8981136985466124E-4</c:v>
                </c:pt>
                <c:pt idx="122">
                  <c:v>1.7596290627457103E-4</c:v>
                </c:pt>
                <c:pt idx="123">
                  <c:v>1.6312481390499397E-4</c:v>
                </c:pt>
                <c:pt idx="124">
                  <c:v>1.5122337698842781E-4</c:v>
                </c:pt>
                <c:pt idx="125">
                  <c:v>1.4019025800147733E-4</c:v>
                </c:pt>
                <c:pt idx="126">
                  <c:v>1.2996210526382301E-4</c:v>
                </c:pt>
                <c:pt idx="127">
                  <c:v>1.2048018917567767E-4</c:v>
                </c:pt>
                <c:pt idx="128">
                  <c:v>1.116900649950279E-4</c:v>
                </c:pt>
                <c:pt idx="129">
                  <c:v>1.0354126021833889E-4</c:v>
                </c:pt>
                <c:pt idx="130">
                  <c:v>9.5986984769675228E-5</c:v>
                </c:pt>
                <c:pt idx="131">
                  <c:v>8.898386233415818E-5</c:v>
                </c:pt>
                <c:pt idx="132">
                  <c:v>8.2491681293085851E-5</c:v>
                </c:pt>
                <c:pt idx="133">
                  <c:v>7.6473163830605208E-5</c:v>
                </c:pt>
                <c:pt idx="134">
                  <c:v>7.0893751886140358E-5</c:v>
                </c:pt>
                <c:pt idx="135">
                  <c:v>6.5721408723542048E-5</c:v>
                </c:pt>
                <c:pt idx="136">
                  <c:v>6.0926434977569574E-5</c:v>
                </c:pt>
                <c:pt idx="137">
                  <c:v>5.6481298121449521E-5</c:v>
                </c:pt>
                <c:pt idx="138">
                  <c:v>5.2360474376328346E-5</c:v>
                </c:pt>
                <c:pt idx="139">
                  <c:v>4.8540302154864015E-5</c:v>
                </c:pt>
                <c:pt idx="140">
                  <c:v>4.4998846197442349E-5</c:v>
                </c:pt>
                <c:pt idx="141">
                  <c:v>4.1715771620885036E-5</c:v>
                </c:pt>
                <c:pt idx="142">
                  <c:v>3.8672227156454303E-5</c:v>
                </c:pt>
                <c:pt idx="143">
                  <c:v>3.5850736906701604E-5</c:v>
                </c:pt>
                <c:pt idx="144">
                  <c:v>3.3235099999639621E-5</c:v>
                </c:pt>
                <c:pt idx="145">
                  <c:v>3.0810297564052816E-5</c:v>
                </c:pt>
                <c:pt idx="146">
                  <c:v>2.8562406491804418E-5</c:v>
                </c:pt>
                <c:pt idx="147">
                  <c:v>2.6478519491967008E-5</c:v>
                </c:pt>
                <c:pt idx="148">
                  <c:v>2.4546670977728957E-5</c:v>
                </c:pt>
                <c:pt idx="149">
                  <c:v>2.2755768360526353E-5</c:v>
                </c:pt>
                <c:pt idx="150">
                  <c:v>2.1095528356890002E-5</c:v>
                </c:pt>
                <c:pt idx="151">
                  <c:v>1.9556417942288224E-5</c:v>
                </c:pt>
                <c:pt idx="152">
                  <c:v>1.8129599612921749E-5</c:v>
                </c:pt>
                <c:pt idx="153">
                  <c:v>1.680688064116892E-5</c:v>
                </c:pt>
                <c:pt idx="154">
                  <c:v>1.5580666033306526E-5</c:v>
                </c:pt>
                <c:pt idx="155">
                  <c:v>1.4443914919392701E-5</c:v>
                </c:pt>
                <c:pt idx="156">
                  <c:v>1.3390100124903398E-5</c:v>
                </c:pt>
                <c:pt idx="157">
                  <c:v>1.241317069198556E-5</c:v>
                </c:pt>
                <c:pt idx="158">
                  <c:v>1.1507517135125227E-5</c:v>
                </c:pt>
                <c:pt idx="159">
                  <c:v>1.0667939231730586E-5</c:v>
                </c:pt>
                <c:pt idx="160">
                  <c:v>9.8896161626839038E-6</c:v>
                </c:pt>
                <c:pt idx="161">
                  <c:v>9.1680788314119768E-6</c:v>
                </c:pt>
                <c:pt idx="162">
                  <c:v>8.4991842025316791E-6</c:v>
                </c:pt>
                <c:pt idx="163">
                  <c:v>7.8790915127241194E-6</c:v>
                </c:pt>
                <c:pt idx="164">
                  <c:v>7.3042402172421574E-6</c:v>
                </c:pt>
                <c:pt idx="165">
                  <c:v>6.771329545420151E-6</c:v>
                </c:pt>
                <c:pt idx="166">
                  <c:v>6.2772995477949169E-6</c:v>
                </c:pt>
                <c:pt idx="167">
                  <c:v>5.8193135260117124E-6</c:v>
                </c:pt>
                <c:pt idx="168">
                  <c:v>5.3947417446278954E-6</c:v>
                </c:pt>
                <c:pt idx="169">
                  <c:v>5.0011463312884612E-6</c:v>
                </c:pt>
                <c:pt idx="170">
                  <c:v>4.6362672785711391E-6</c:v>
                </c:pt>
                <c:pt idx="171">
                  <c:v>4.2980094671238141E-6</c:v>
                </c:pt>
                <c:pt idx="172">
                  <c:v>3.984430635582157E-6</c:v>
                </c:pt>
                <c:pt idx="173">
                  <c:v>3.6937302281908415E-6</c:v>
                </c:pt>
                <c:pt idx="174">
                  <c:v>3.4242390560922143E-6</c:v>
                </c:pt>
                <c:pt idx="175">
                  <c:v>3.1744097129178654E-6</c:v>
                </c:pt>
                <c:pt idx="176">
                  <c:v>2.9428076896497652E-6</c:v>
                </c:pt>
                <c:pt idx="177">
                  <c:v>2.7281031377331613E-6</c:v>
                </c:pt>
                <c:pt idx="178">
                  <c:v>2.5290632331449608E-6</c:v>
                </c:pt>
                <c:pt idx="179">
                  <c:v>2.344545097572946E-6</c:v>
                </c:pt>
                <c:pt idx="180">
                  <c:v>2.1734892360590758E-6</c:v>
                </c:pt>
                <c:pt idx="181">
                  <c:v>2.0149134534264082E-6</c:v>
                </c:pt>
                <c:pt idx="182">
                  <c:v>1.867907214557921E-6</c:v>
                </c:pt>
                <c:pt idx="183">
                  <c:v>1.7316264161442118E-6</c:v>
                </c:pt>
                <c:pt idx="184">
                  <c:v>1.6052885398797137E-6</c:v>
                </c:pt>
                <c:pt idx="185">
                  <c:v>1.4881681592772095E-6</c:v>
                </c:pt>
                <c:pt idx="186">
                  <c:v>1.3795927743011688E-6</c:v>
                </c:pt>
                <c:pt idx="187">
                  <c:v>1.2789389499022757E-6</c:v>
                </c:pt>
                <c:pt idx="188">
                  <c:v>1.1856287362810271E-6</c:v>
                </c:pt>
                <c:pt idx="189">
                  <c:v>1.0991263503255981E-6</c:v>
                </c:pt>
                <c:pt idx="190">
                  <c:v>1.0189350991689581E-6</c:v>
                </c:pt>
                <c:pt idx="191">
                  <c:v>9.4459452820041761E-7</c:v>
                </c:pt>
                <c:pt idx="192">
                  <c:v>8.756777771556729E-7</c:v>
                </c:pt>
                <c:pt idx="193">
                  <c:v>8.1178912910408326E-7</c:v>
                </c:pt>
                <c:pt idx="194">
                  <c:v>7.525617382595901E-7</c:v>
                </c:pt>
                <c:pt idx="195">
                  <c:v>6.9765552356846311E-7</c:v>
                </c:pt>
                <c:pt idx="196">
                  <c:v>6.4675521597896273E-7</c:v>
                </c:pt>
                <c:pt idx="197">
                  <c:v>5.9956854818042362E-7</c:v>
                </c:pt>
                <c:pt idx="198">
                  <c:v>5.5582457641729019E-7</c:v>
                </c:pt>
                <c:pt idx="199">
                  <c:v>5.1527212474209293E-7</c:v>
                </c:pt>
                <c:pt idx="200">
                  <c:v>4.7767834277429113E-7</c:v>
                </c:pt>
                <c:pt idx="201">
                  <c:v>4.4282736868368263E-7</c:v>
                </c:pt>
                <c:pt idx="202">
                  <c:v>4.1051908972136992E-7</c:v>
                </c:pt>
                <c:pt idx="203">
                  <c:v>3.8056799318120427E-7</c:v>
                </c:pt>
                <c:pt idx="204">
                  <c:v>3.5280210119405396E-7</c:v>
                </c:pt>
                <c:pt idx="205">
                  <c:v>3.2706198323849468E-7</c:v>
                </c:pt>
                <c:pt idx="206">
                  <c:v>3.031998406978325E-7</c:v>
                </c:pt>
                <c:pt idx="207">
                  <c:v>2.8107865820698291E-7</c:v>
                </c:pt>
                <c:pt idx="208">
                  <c:v>2.6057141691632486E-7</c:v>
                </c:pt>
                <c:pt idx="209">
                  <c:v>2.4156036515508792E-7</c:v>
                </c:pt>
                <c:pt idx="210">
                  <c:v>2.2393634230648386E-7</c:v>
                </c:pt>
                <c:pt idx="211">
                  <c:v>2.0759815201227496E-7</c:v>
                </c:pt>
                <c:pt idx="212">
                  <c:v>1.9245198110777639E-7</c:v>
                </c:pt>
                <c:pt idx="213">
                  <c:v>1.7841086095081176E-7</c:v>
                </c:pt>
                <c:pt idx="214">
                  <c:v>1.6539416805163728E-7</c:v>
                </c:pt>
                <c:pt idx="215">
                  <c:v>1.5332716113642298E-7</c:v>
                </c:pt>
                <c:pt idx="216">
                  <c:v>1.4214055198618068E-7</c:v>
                </c:pt>
                <c:pt idx="217">
                  <c:v>1.3177010758687073E-7</c:v>
                </c:pt>
                <c:pt idx="218">
                  <c:v>1.2215628130629247E-7</c:v>
                </c:pt>
                <c:pt idx="219">
                  <c:v>1.1324387097995257E-7</c:v>
                </c:pt>
                <c:pt idx="220">
                  <c:v>1.0498170194268665E-7</c:v>
                </c:pt>
                <c:pt idx="221">
                  <c:v>9.7322333185997205E-8</c:v>
                </c:pt>
                <c:pt idx="222">
                  <c:v>9.0221784953888492E-8</c:v>
                </c:pt>
                <c:pt idx="223">
                  <c:v>8.3639286213052811E-8</c:v>
                </c:pt>
                <c:pt idx="224">
                  <c:v>7.753704054740575E-8</c:v>
                </c:pt>
                <c:pt idx="225">
                  <c:v>7.1880009132739194E-8</c:v>
                </c:pt>
                <c:pt idx="226">
                  <c:v>6.6635709545346353E-8</c:v>
                </c:pt>
                <c:pt idx="227">
                  <c:v>6.1774029249383156E-8</c:v>
                </c:pt>
                <c:pt idx="228">
                  <c:v>5.7267052692022327E-8</c:v>
                </c:pt>
                <c:pt idx="229">
                  <c:v>5.3088901013585983E-8</c:v>
                </c:pt>
                <c:pt idx="230">
                  <c:v>4.9215583452279772E-8</c:v>
                </c:pt>
                <c:pt idx="231">
                  <c:v>4.562485959030203E-8</c:v>
                </c:pt>
                <c:pt idx="232">
                  <c:v>4.2296111650351053E-8</c:v>
                </c:pt>
                <c:pt idx="233">
                  <c:v>3.9210226109259366E-8</c:v>
                </c:pt>
                <c:pt idx="234">
                  <c:v>3.6349483948992773E-8</c:v>
                </c:pt>
                <c:pt idx="235">
                  <c:v>3.3697458914833297E-8</c:v>
                </c:pt>
                <c:pt idx="236">
                  <c:v>3.1238923196551697E-8</c:v>
                </c:pt>
                <c:pt idx="237">
                  <c:v>2.8959759990996896E-8</c:v>
                </c:pt>
                <c:pt idx="238">
                  <c:v>2.6846882444037886E-8</c:v>
                </c:pt>
                <c:pt idx="239">
                  <c:v>2.4888158506426088E-8</c:v>
                </c:pt>
                <c:pt idx="240">
                  <c:v>2.3072341272107299E-8</c:v>
                </c:pt>
                <c:pt idx="241">
                  <c:v>2.1389004398985051E-8</c:v>
                </c:pt>
                <c:pt idx="242">
                  <c:v>1.9828482241326534E-8</c:v>
                </c:pt>
                <c:pt idx="243">
                  <c:v>1.8381814350052538E-8</c:v>
                </c:pt>
                <c:pt idx="244">
                  <c:v>1.7040694022236559E-8</c:v>
                </c:pt>
                <c:pt idx="245">
                  <c:v>1.5797420604384435E-8</c:v>
                </c:pt>
                <c:pt idx="246">
                  <c:v>1.4644855275623148E-8</c:v>
                </c:pt>
                <c:pt idx="247">
                  <c:v>1.3576380056907595E-8</c:v>
                </c:pt>
                <c:pt idx="248">
                  <c:v>1.2585859810878584E-8</c:v>
                </c:pt>
                <c:pt idx="249">
                  <c:v>1.1667607014175586E-8</c:v>
                </c:pt>
                <c:pt idx="250">
                  <c:v>1.0816349099929823E-8</c:v>
                </c:pt>
                <c:pt idx="251">
                  <c:v>1.0027198182918813E-8</c:v>
                </c:pt>
                <c:pt idx="252">
                  <c:v>9.2956229935462673E-9</c:v>
                </c:pt>
                <c:pt idx="253">
                  <c:v>8.6174228594923974E-9</c:v>
                </c:pt>
                <c:pt idx="254">
                  <c:v>7.9887035856402251E-9</c:v>
                </c:pt>
                <c:pt idx="255">
                  <c:v>7.4058550937791249E-9</c:v>
                </c:pt>
                <c:pt idx="256">
                  <c:v>6.8655306936962834E-9</c:v>
                </c:pt>
                <c:pt idx="257">
                  <c:v>6.3646278666293469E-9</c:v>
                </c:pt>
                <c:pt idx="258">
                  <c:v>5.9002704507415658E-9</c:v>
                </c:pt>
                <c:pt idx="259">
                  <c:v>5.4697921263274576E-9</c:v>
                </c:pt>
                <c:pt idx="260">
                  <c:v>5.0707211059238754E-9</c:v>
                </c:pt>
                <c:pt idx="261">
                  <c:v>4.7007659414152541E-9</c:v>
                </c:pt>
                <c:pt idx="262">
                  <c:v>4.3578023666406768E-9</c:v>
                </c:pt>
                <c:pt idx="263">
                  <c:v>4.0398610999512324E-9</c:v>
                </c:pt>
                <c:pt idx="264">
                  <c:v>3.7451165366822554E-9</c:v>
                </c:pt>
                <c:pt idx="265">
                  <c:v>3.4718762666122888E-9</c:v>
                </c:pt>
                <c:pt idx="266">
                  <c:v>3.2185713562184953E-9</c:v>
                </c:pt>
                <c:pt idx="267">
                  <c:v>2.9837473399298864E-9</c:v>
                </c:pt>
                <c:pt idx="268">
                  <c:v>2.7660558686505469E-9</c:v>
                </c:pt>
                <c:pt idx="269">
                  <c:v>2.564246967598775E-9</c:v>
                </c:pt>
                <c:pt idx="270">
                  <c:v>2.3771618590073511E-9</c:v>
                </c:pt>
                <c:pt idx="271">
                  <c:v>2.2037263084728969E-9</c:v>
                </c:pt>
                <c:pt idx="272">
                  <c:v>2.0429444567495665E-9</c:v>
                </c:pt>
                <c:pt idx="273">
                  <c:v>1.8938931015693888E-9</c:v>
                </c:pt>
                <c:pt idx="274">
                  <c:v>1.7557163966557178E-9</c:v>
                </c:pt>
                <c:pt idx="275">
                  <c:v>1.6276209374918677E-9</c:v>
                </c:pt>
                <c:pt idx="276">
                  <c:v>1.5088712056274964E-9</c:v>
                </c:pt>
                <c:pt idx="277">
                  <c:v>1.3987853453643476E-9</c:v>
                </c:pt>
                <c:pt idx="278">
                  <c:v>1.2967312485709079E-9</c:v>
                </c:pt>
                <c:pt idx="279">
                  <c:v>1.2021229251456685E-9</c:v>
                </c:pt>
                <c:pt idx="280">
                  <c:v>1.1144171382878088E-9</c:v>
                </c:pt>
                <c:pt idx="281">
                  <c:v>1.0331102852556465E-9</c:v>
                </c:pt>
                <c:pt idx="282">
                  <c:v>9.5773550570195351E-10</c:v>
                </c:pt>
                <c:pt idx="283">
                  <c:v>8.8786000098257298E-10</c:v>
                </c:pt>
                <c:pt idx="284">
                  <c:v>8.2308254904572733E-10</c:v>
                </c:pt>
                <c:pt idx="285">
                  <c:v>7.6303120063285652E-10</c:v>
                </c:pt>
                <c:pt idx="286">
                  <c:v>7.0736114356236863E-10</c:v>
                </c:pt>
                <c:pt idx="287">
                  <c:v>6.5575272283343683E-10</c:v>
                </c:pt>
                <c:pt idx="288">
                  <c:v>6.0790960518112063E-10</c:v>
                </c:pt>
                <c:pt idx="289">
                  <c:v>5.6355707754390005E-10</c:v>
                </c:pt>
                <c:pt idx="290">
                  <c:v>5.2244046967343998E-10</c:v>
                </c:pt>
                <c:pt idx="291">
                  <c:v>4.8432369182932485E-10</c:v>
                </c:pt>
                <c:pt idx="292">
                  <c:v>4.4898787916221E-10</c:v>
                </c:pt>
                <c:pt idx="293">
                  <c:v>4.1623013500156823E-10</c:v>
                </c:pt>
                <c:pt idx="294">
                  <c:v>3.8586236583200353E-10</c:v>
                </c:pt>
                <c:pt idx="295">
                  <c:v>3.5771020126861E-10</c:v>
                </c:pt>
                <c:pt idx="296">
                  <c:v>3.3161199282994584E-10</c:v>
                </c:pt>
                <c:pt idx="297">
                  <c:v>3.0741788575963413E-10</c:v>
                </c:pt>
                <c:pt idx="298">
                  <c:v>2.8498895856696551E-10</c:v>
                </c:pt>
                <c:pt idx="299">
                  <c:v>2.6419642534588332E-10</c:v>
                </c:pt>
                <c:pt idx="300">
                  <c:v>2.4492089629199193E-10</c:v>
                </c:pt>
                <c:pt idx="301">
                  <c:v>2.2705169217160824E-10</c:v>
                </c:pt>
                <c:pt idx="302">
                  <c:v>2.1048620880649714E-10</c:v>
                </c:pt>
                <c:pt idx="303">
                  <c:v>1.9512932792523076E-10</c:v>
                </c:pt>
                <c:pt idx="304">
                  <c:v>1.8089287099828809E-10</c:v>
                </c:pt>
                <c:pt idx="305">
                  <c:v>1.6769509292084329E-10</c:v>
                </c:pt>
                <c:pt idx="306">
                  <c:v>1.5546021263599859E-10</c:v>
                </c:pt>
                <c:pt idx="307">
                  <c:v>1.4411797800331446E-10</c:v>
                </c:pt>
                <c:pt idx="308">
                  <c:v>1.3360326241413151E-10</c:v>
                </c:pt>
                <c:pt idx="309">
                  <c:v>1.2385569083746532E-10</c:v>
                </c:pt>
                <c:pt idx="310">
                  <c:v>1.1481929314926149E-10</c:v>
                </c:pt>
                <c:pt idx="311">
                  <c:v>1.064421827544161E-10</c:v>
                </c:pt>
                <c:pt idx="312">
                  <c:v>9.867625865625267E-11</c:v>
                </c:pt>
                <c:pt idx="313">
                  <c:v>9.1476929262723453E-11</c:v>
                </c:pt>
                <c:pt idx="314">
                  <c:v>8.480285634347084E-11</c:v>
                </c:pt>
                <c:pt idx="315">
                  <c:v>7.8615717667534934E-11</c:v>
                </c:pt>
                <c:pt idx="316">
                  <c:v>7.2879986958805265E-11</c:v>
                </c:pt>
                <c:pt idx="317">
                  <c:v>6.7562729905714693E-11</c:v>
                </c:pt>
                <c:pt idx="318">
                  <c:v>6.2633415053884983E-11</c:v>
                </c:pt>
                <c:pt idx="319">
                  <c:v>5.8063738495865397E-11</c:v>
                </c:pt>
                <c:pt idx="320">
                  <c:v>5.3827461351353429E-11</c:v>
                </c:pt>
                <c:pt idx="321">
                  <c:v>4.9900259104703344E-11</c:v>
                </c:pt>
                <c:pt idx="322">
                  <c:v>4.6259581934638988E-11</c:v>
                </c:pt>
                <c:pt idx="323">
                  <c:v>4.2884525234175813E-11</c:v>
                </c:pt>
                <c:pt idx="324">
                  <c:v>3.9755709577296851E-11</c:v>
                </c:pt>
                <c:pt idx="325">
                  <c:v>3.6855169443144809E-11</c:v>
                </c:pt>
                <c:pt idx="326">
                  <c:v>3.4166250058798845E-11</c:v>
                </c:pt>
                <c:pt idx="327">
                  <c:v>3.1673511768306727E-11</c:v>
                </c:pt>
                <c:pt idx="328">
                  <c:v>2.9362641378862578E-11</c:v>
                </c:pt>
                <c:pt idx="329">
                  <c:v>2.7220369975090691E-11</c:v>
                </c:pt>
                <c:pt idx="330">
                  <c:v>2.5234396729519341E-11</c:v>
                </c:pt>
                <c:pt idx="331">
                  <c:v>2.3393318271775343E-11</c:v>
                </c:pt>
                <c:pt idx="332">
                  <c:v>2.1686563210936761E-11</c:v>
                </c:pt>
                <c:pt idx="333">
                  <c:v>2.0104331435074603E-11</c:v>
                </c:pt>
                <c:pt idx="334">
                  <c:v>1.8637537839443978E-11</c:v>
                </c:pt>
                <c:pt idx="335">
                  <c:v>1.7277760160215818E-11</c:v>
                </c:pt>
                <c:pt idx="336">
                  <c:v>1.6017190614210837E-11</c:v>
                </c:pt>
                <c:pt idx="337">
                  <c:v>1.4848591066954509E-11</c:v>
                </c:pt>
                <c:pt idx="338">
                  <c:v>1.376525147162988E-11</c:v>
                </c:pt>
                <c:pt idx="339">
                  <c:v>1.2760951340285789E-11</c:v>
                </c:pt>
                <c:pt idx="340">
                  <c:v>1.18299240260708E-11</c:v>
                </c:pt>
                <c:pt idx="341">
                  <c:v>1.0966823611402761E-11</c:v>
                </c:pt>
                <c:pt idx="342">
                  <c:v>1.0166694211946454E-11</c:v>
                </c:pt>
                <c:pt idx="343">
                  <c:v>9.4249415201458635E-12</c:v>
                </c:pt>
                <c:pt idx="344">
                  <c:v>8.7373064249133726E-12</c:v>
                </c:pt>
                <c:pt idx="345">
                  <c:v>8.0998405560028754E-12</c:v>
                </c:pt>
                <c:pt idx="346">
                  <c:v>7.508883612642569E-12</c:v>
                </c:pt>
                <c:pt idx="347">
                  <c:v>6.9610423462503775E-12</c:v>
                </c:pt>
                <c:pt idx="348">
                  <c:v>6.4531710765507402E-12</c:v>
                </c:pt>
                <c:pt idx="349">
                  <c:v>5.9823536292179999E-12</c:v>
                </c:pt>
                <c:pt idx="350">
                  <c:v>5.5458865913325826E-12</c:v>
                </c:pt>
                <c:pt idx="351">
                  <c:v>5.1412637885037263E-12</c:v>
                </c:pt>
                <c:pt idx="352">
                  <c:v>4.7661618945273782E-12</c:v>
                </c:pt>
                <c:pt idx="353">
                  <c:v>4.4184270909499229E-12</c:v>
                </c:pt>
                <c:pt idx="354">
                  <c:v>4.0960626999381999E-12</c:v>
                </c:pt>
                <c:pt idx="355">
                  <c:v>3.7972177194436305E-12</c:v>
                </c:pt>
                <c:pt idx="356">
                  <c:v>3.5201761948307976E-12</c:v>
                </c:pt>
                <c:pt idx="357">
                  <c:v>3.2633473659416666E-12</c:v>
                </c:pt>
                <c:pt idx="358">
                  <c:v>3.0252565330214402E-12</c:v>
                </c:pt>
                <c:pt idx="359">
                  <c:v>2.8045365890578232E-12</c:v>
                </c:pt>
                <c:pt idx="360">
                  <c:v>2.5999201699132021E-12</c:v>
                </c:pt>
                <c:pt idx="361">
                  <c:v>2.4102323771758486E-12</c:v>
                </c:pt>
                <c:pt idx="362">
                  <c:v>2.2343840319453819E-12</c:v>
                </c:pt>
                <c:pt idx="363">
                  <c:v>2.0713654208156758E-12</c:v>
                </c:pt>
                <c:pt idx="364">
                  <c:v>1.9202404981454176E-12</c:v>
                </c:pt>
                <c:pt idx="365">
                  <c:v>1.7801415113252749E-12</c:v>
                </c:pt>
                <c:pt idx="366">
                  <c:v>1.6502640181810554E-12</c:v>
                </c:pt>
                <c:pt idx="367">
                  <c:v>1.5298622679022719E-12</c:v>
                </c:pt>
                <c:pt idx="368">
                  <c:v>1.4182449189741236E-12</c:v>
                </c:pt>
                <c:pt idx="369">
                  <c:v>1.3147710695250683E-12</c:v>
                </c:pt>
                <c:pt idx="370">
                  <c:v>1.2188465772967298E-12</c:v>
                </c:pt>
                <c:pt idx="371">
                  <c:v>1.1299206481053627E-12</c:v>
                </c:pt>
                <c:pt idx="372">
                  <c:v>1.0474826732060745E-12</c:v>
                </c:pt>
                <c:pt idx="373">
                  <c:v>9.7105929739999918E-13</c:v>
                </c:pt>
                <c:pt idx="374">
                  <c:v>9.0021170104974534E-13</c:v>
                </c:pt>
                <c:pt idx="375">
                  <c:v>8.3453308039649808E-13</c:v>
                </c:pt>
                <c:pt idx="376">
                  <c:v>7.7364631171082378E-13</c:v>
                </c:pt>
                <c:pt idx="377">
                  <c:v>7.1720178586497022E-13</c:v>
                </c:pt>
                <c:pt idx="378">
                  <c:v>6.6487540089271091E-13</c:v>
                </c:pt>
                <c:pt idx="379">
                  <c:v>6.1636670101024303E-13</c:v>
                </c:pt>
                <c:pt idx="380">
                  <c:v>5.7139715141236196E-13</c:v>
                </c:pt>
                <c:pt idx="381">
                  <c:v>5.297085389379885E-13</c:v>
                </c:pt>
                <c:pt idx="382">
                  <c:v>4.9106148942160466E-13</c:v>
                </c:pt>
                <c:pt idx="383">
                  <c:v>4.5523409321743322E-13</c:v>
                </c:pt>
                <c:pt idx="384">
                  <c:v>4.2202063100405722E-13</c:v>
                </c:pt>
                <c:pt idx="385">
                  <c:v>3.9123039255321457E-13</c:v>
                </c:pt>
                <c:pt idx="386">
                  <c:v>3.6268658168010291E-13</c:v>
                </c:pt>
                <c:pt idx="387">
                  <c:v>3.3622530108753423E-13</c:v>
                </c:pt>
                <c:pt idx="388">
                  <c:v>3.1169461127490073E-13</c:v>
                </c:pt>
                <c:pt idx="389">
                  <c:v>2.8895365810831424E-13</c:v>
                </c:pt>
                <c:pt idx="390">
                  <c:v>2.6787186404238984E-13</c:v>
                </c:pt>
                <c:pt idx="391">
                  <c:v>2.4832817834978827E-13</c:v>
                </c:pt>
                <c:pt idx="392">
                  <c:v>2.3021038205328315E-13</c:v>
                </c:pt>
                <c:pt idx="393">
                  <c:v>2.1341444356938449E-13</c:v>
                </c:pt>
                <c:pt idx="394">
                  <c:v>1.9784392136358194E-13</c:v>
                </c:pt>
                <c:pt idx="395">
                  <c:v>1.8340941018733663E-13</c:v>
                </c:pt>
                <c:pt idx="396">
                  <c:v>1.7002802771709745E-13</c:v>
                </c:pt>
                <c:pt idx="397">
                  <c:v>1.576229386476832E-13</c:v>
                </c:pt>
                <c:pt idx="398">
                  <c:v>1.4612291350735188E-13</c:v>
                </c:pt>
                <c:pt idx="399">
                  <c:v>1.3546191966134289E-13</c:v>
                </c:pt>
                <c:pt idx="400">
                  <c:v>1.2557874215540329E-13</c:v>
                </c:pt>
                <c:pt idx="401">
                  <c:v>1.1641663222224087E-13</c:v>
                </c:pt>
                <c:pt idx="402">
                  <c:v>1.0792298143261197E-13</c:v>
                </c:pt>
                <c:pt idx="403">
                  <c:v>1.0004901962005793E-13</c:v>
                </c:pt>
                <c:pt idx="404">
                  <c:v>9.2749534844762244E-14</c:v>
                </c:pt>
                <c:pt idx="405">
                  <c:v>8.59826137886032E-14</c:v>
                </c:pt>
                <c:pt idx="406">
                  <c:v>7.9709401090732581E-14</c:v>
                </c:pt>
                <c:pt idx="407">
                  <c:v>7.3893876241821143E-14</c:v>
                </c:pt>
                <c:pt idx="408">
                  <c:v>6.8502646755884136E-14</c:v>
                </c:pt>
                <c:pt idx="409">
                  <c:v>6.350475643211176E-14</c:v>
                </c:pt>
                <c:pt idx="410">
                  <c:v>5.8871507605731875E-14</c:v>
                </c:pt>
                <c:pt idx="411">
                  <c:v>5.4576296367294531E-14</c:v>
                </c:pt>
                <c:pt idx="412">
                  <c:v>5.0594459804198356E-14</c:v>
                </c:pt>
                <c:pt idx="413">
                  <c:v>4.6903134387342428E-14</c:v>
                </c:pt>
                <c:pt idx="414">
                  <c:v>4.3481124689753698E-14</c:v>
                </c:pt>
                <c:pt idx="415">
                  <c:v>4.0308781683386819E-14</c:v>
                </c:pt>
                <c:pt idx="416">
                  <c:v>3.7367889915271881E-14</c:v>
                </c:pt>
                <c:pt idx="417">
                  <c:v>3.4641562915194582E-14</c:v>
                </c:pt>
                <c:pt idx="418">
                  <c:v>3.2114146234329655E-14</c:v>
                </c:pt>
                <c:pt idx="419">
                  <c:v>2.9771127558091734E-14</c:v>
                </c:pt>
                <c:pt idx="420">
                  <c:v>2.7599053377065927E-14</c:v>
                </c:pt>
                <c:pt idx="421">
                  <c:v>2.5585451737554537E-14</c:v>
                </c:pt>
                <c:pt idx="422">
                  <c:v>2.3718760628170609E-14</c:v>
                </c:pt>
                <c:pt idx="423">
                  <c:v>2.1988261591281386E-14</c:v>
                </c:pt>
                <c:pt idx="424">
                  <c:v>2.0384018178099732E-14</c:v>
                </c:pt>
                <c:pt idx="425">
                  <c:v>1.8896818894034614E-14</c:v>
                </c:pt>
                <c:pt idx="426">
                  <c:v>1.7518124306697805E-14</c:v>
                </c:pt>
                <c:pt idx="427">
                  <c:v>1.6240018012862209E-14</c:v>
                </c:pt>
                <c:pt idx="428">
                  <c:v>1.5055161182824294E-14</c:v>
                </c:pt>
                <c:pt idx="429">
                  <c:v>1.3956750421170041E-14</c:v>
                </c:pt>
                <c:pt idx="430">
                  <c:v>1.2938478701978609E-14</c:v>
                </c:pt>
                <c:pt idx="431">
                  <c:v>1.1994499154160559E-14</c:v>
                </c:pt>
                <c:pt idx="432">
                  <c:v>1.1119391488982193E-14</c:v>
                </c:pt>
                <c:pt idx="433">
                  <c:v>1.0308130877008207E-14</c:v>
                </c:pt>
                <c:pt idx="434">
                  <c:v>9.5560590957531771E-15</c:v>
                </c:pt>
                <c:pt idx="435">
                  <c:v>8.858857782375243E-15</c:v>
                </c:pt>
                <c:pt idx="436">
                  <c:v>8.2125236378276906E-15</c:v>
                </c:pt>
                <c:pt idx="437">
                  <c:v>7.6133454400929347E-15</c:v>
                </c:pt>
                <c:pt idx="438">
                  <c:v>7.0578827345105628E-15</c:v>
                </c:pt>
                <c:pt idx="439">
                  <c:v>6.5429460788388262E-15</c:v>
                </c:pt>
                <c:pt idx="440">
                  <c:v>6.0655787296190856E-15</c:v>
                </c:pt>
                <c:pt idx="441">
                  <c:v>5.6230396646852319E-15</c:v>
                </c:pt>
                <c:pt idx="442">
                  <c:v>5.2127878443363436E-15</c:v>
                </c:pt>
                <c:pt idx="443">
                  <c:v>4.8324676207990954E-15</c:v>
                </c:pt>
                <c:pt idx="444">
                  <c:v>4.479895212202925E-15</c:v>
                </c:pt>
                <c:pt idx="445">
                  <c:v>4.1530461634008794E-15</c:v>
                </c:pt>
                <c:pt idx="446">
                  <c:v>3.850043721638165E-15</c:v>
                </c:pt>
                <c:pt idx="447">
                  <c:v>3.5691480603208908E-15</c:v>
                </c:pt>
                <c:pt idx="448">
                  <c:v>3.3087462890089243E-15</c:v>
                </c:pt>
                <c:pt idx="449">
                  <c:v>3.0673431922704313E-15</c:v>
                </c:pt>
                <c:pt idx="450">
                  <c:v>2.8435526442209566E-15</c:v>
                </c:pt>
                <c:pt idx="451">
                  <c:v>2.6360896494503401E-15</c:v>
                </c:pt>
                <c:pt idx="452">
                  <c:v>2.4437629646357131E-15</c:v>
                </c:pt>
                <c:pt idx="453">
                  <c:v>2.2654682584753922E-15</c:v>
                </c:pt>
                <c:pt idx="454">
                  <c:v>2.1001817706671576E-15</c:v>
                </c:pt>
                <c:pt idx="455">
                  <c:v>1.9469544335222716E-15</c:v>
                </c:pt>
                <c:pt idx="456">
                  <c:v>1.8049064224606731E-15</c:v>
                </c:pt>
                <c:pt idx="457">
                  <c:v>1.673222104097382E-15</c:v>
                </c:pt>
                <c:pt idx="458">
                  <c:v>1.5511453529115194E-15</c:v>
                </c:pt>
                <c:pt idx="459">
                  <c:v>1.437975209607309E-15</c:v>
                </c:pt>
                <c:pt idx="460">
                  <c:v>1.3330618562367097E-15</c:v>
                </c:pt>
                <c:pt idx="461">
                  <c:v>1.2358028849736311E-15</c:v>
                </c:pt>
                <c:pt idx="462">
                  <c:v>1.1456398391148328E-15</c:v>
                </c:pt>
                <c:pt idx="463">
                  <c:v>1.0620550064463266E-15</c:v>
                </c:pt>
                <c:pt idx="464">
                  <c:v>9.8456844656275931E-16</c:v>
                </c:pt>
                <c:pt idx="465">
                  <c:v>9.1273523507089827E-16</c:v>
                </c:pt>
                <c:pt idx="466">
                  <c:v>8.4614290885344328E-16</c:v>
                </c:pt>
                <c:pt idx="467">
                  <c:v>7.8440909772410229E-16</c:v>
                </c:pt>
                <c:pt idx="468">
                  <c:v>7.271793288749485E-16</c:v>
                </c:pt>
              </c:numCache>
            </c:numRef>
          </c:val>
          <c:smooth val="0"/>
        </c:ser>
        <c:dLbls>
          <c:showLegendKey val="0"/>
          <c:showVal val="0"/>
          <c:showCatName val="0"/>
          <c:showSerName val="0"/>
          <c:showPercent val="0"/>
          <c:showBubbleSize val="0"/>
        </c:dLbls>
        <c:marker val="1"/>
        <c:smooth val="0"/>
        <c:axId val="333149184"/>
        <c:axId val="295183488"/>
      </c:lineChart>
      <c:catAx>
        <c:axId val="333149184"/>
        <c:scaling>
          <c:orientation val="minMax"/>
        </c:scaling>
        <c:delete val="0"/>
        <c:axPos val="b"/>
        <c:numFmt formatCode="General" sourceLinked="1"/>
        <c:majorTickMark val="out"/>
        <c:minorTickMark val="none"/>
        <c:tickLblPos val="nextTo"/>
        <c:crossAx val="295183488"/>
        <c:crosses val="autoZero"/>
        <c:auto val="1"/>
        <c:lblAlgn val="ctr"/>
        <c:lblOffset val="100"/>
        <c:noMultiLvlLbl val="0"/>
      </c:catAx>
      <c:valAx>
        <c:axId val="295183488"/>
        <c:scaling>
          <c:orientation val="minMax"/>
        </c:scaling>
        <c:delete val="0"/>
        <c:axPos val="l"/>
        <c:majorGridlines/>
        <c:numFmt formatCode="General" sourceLinked="1"/>
        <c:majorTickMark val="out"/>
        <c:minorTickMark val="none"/>
        <c:tickLblPos val="nextTo"/>
        <c:crossAx val="333149184"/>
        <c:crosses val="autoZero"/>
        <c:crossBetween val="between"/>
      </c:valAx>
    </c:plotArea>
    <c:legend>
      <c:legendPos val="r"/>
      <c:overlay val="0"/>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0"/>
          <c:order val="0"/>
          <c:tx>
            <c:strRef>
              <c:f>'% voltage'!$C$1</c:f>
              <c:strCache>
                <c:ptCount val="1"/>
                <c:pt idx="0">
                  <c:v>Voltage (V)</c:v>
                </c:pt>
              </c:strCache>
            </c:strRef>
          </c:tx>
          <c:marker>
            <c:symbol val="none"/>
          </c:marker>
          <c:cat>
            <c:strRef>
              <c:f>'% voltage'!$A$1:$A$501</c:f>
              <c:strCache>
                <c:ptCount val="501"/>
                <c:pt idx="0">
                  <c:v>Time (s)</c:v>
                </c:pt>
                <c:pt idx="1">
                  <c:v>0.01</c:v>
                </c:pt>
                <c:pt idx="2">
                  <c:v>0.02</c:v>
                </c:pt>
                <c:pt idx="3">
                  <c:v>0.03</c:v>
                </c:pt>
                <c:pt idx="4">
                  <c:v>0.04</c:v>
                </c:pt>
                <c:pt idx="5">
                  <c:v>0.05</c:v>
                </c:pt>
                <c:pt idx="6">
                  <c:v>0.06</c:v>
                </c:pt>
                <c:pt idx="7">
                  <c:v>0.07</c:v>
                </c:pt>
                <c:pt idx="8">
                  <c:v>0.08</c:v>
                </c:pt>
                <c:pt idx="9">
                  <c:v>0.09</c:v>
                </c:pt>
                <c:pt idx="10">
                  <c:v>0.1</c:v>
                </c:pt>
                <c:pt idx="11">
                  <c:v>0.11</c:v>
                </c:pt>
                <c:pt idx="12">
                  <c:v>0.12</c:v>
                </c:pt>
                <c:pt idx="13">
                  <c:v>0.13</c:v>
                </c:pt>
                <c:pt idx="14">
                  <c:v>0.14</c:v>
                </c:pt>
                <c:pt idx="15">
                  <c:v>0.15</c:v>
                </c:pt>
                <c:pt idx="16">
                  <c:v>0.16</c:v>
                </c:pt>
                <c:pt idx="17">
                  <c:v>0.17</c:v>
                </c:pt>
                <c:pt idx="18">
                  <c:v>0.18</c:v>
                </c:pt>
                <c:pt idx="19">
                  <c:v>0.19</c:v>
                </c:pt>
                <c:pt idx="20">
                  <c:v>0.2</c:v>
                </c:pt>
                <c:pt idx="21">
                  <c:v>0.21</c:v>
                </c:pt>
                <c:pt idx="22">
                  <c:v>0.22</c:v>
                </c:pt>
                <c:pt idx="23">
                  <c:v>0.23</c:v>
                </c:pt>
                <c:pt idx="24">
                  <c:v>0.24</c:v>
                </c:pt>
                <c:pt idx="25">
                  <c:v>0.25</c:v>
                </c:pt>
                <c:pt idx="26">
                  <c:v>0.26</c:v>
                </c:pt>
                <c:pt idx="27">
                  <c:v>0.27</c:v>
                </c:pt>
                <c:pt idx="28">
                  <c:v>0.28</c:v>
                </c:pt>
                <c:pt idx="29">
                  <c:v>0.29</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c:v>
                </c:pt>
                <c:pt idx="43">
                  <c:v>0.43</c:v>
                </c:pt>
                <c:pt idx="44">
                  <c:v>0.44</c:v>
                </c:pt>
                <c:pt idx="45">
                  <c:v>0.45</c:v>
                </c:pt>
                <c:pt idx="46">
                  <c:v>0.46</c:v>
                </c:pt>
                <c:pt idx="47">
                  <c:v>0.47</c:v>
                </c:pt>
                <c:pt idx="48">
                  <c:v>0.48</c:v>
                </c:pt>
                <c:pt idx="49">
                  <c:v>0.49</c:v>
                </c:pt>
                <c:pt idx="50">
                  <c:v>0.5</c:v>
                </c:pt>
                <c:pt idx="51">
                  <c:v>0.51</c:v>
                </c:pt>
                <c:pt idx="52">
                  <c:v>0.52</c:v>
                </c:pt>
                <c:pt idx="53">
                  <c:v>0.53</c:v>
                </c:pt>
                <c:pt idx="54">
                  <c:v>0.54</c:v>
                </c:pt>
                <c:pt idx="55">
                  <c:v>0.55</c:v>
                </c:pt>
                <c:pt idx="56">
                  <c:v>0.56</c:v>
                </c:pt>
                <c:pt idx="57">
                  <c:v>0.57</c:v>
                </c:pt>
                <c:pt idx="58">
                  <c:v>0.58</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c:v>
                </c:pt>
                <c:pt idx="82">
                  <c:v>0.82</c:v>
                </c:pt>
                <c:pt idx="83">
                  <c:v>0.83</c:v>
                </c:pt>
                <c:pt idx="84">
                  <c:v>0.84</c:v>
                </c:pt>
                <c:pt idx="85">
                  <c:v>0.85</c:v>
                </c:pt>
                <c:pt idx="86">
                  <c:v>0.86</c:v>
                </c:pt>
                <c:pt idx="87">
                  <c:v>0.87</c:v>
                </c:pt>
                <c:pt idx="88">
                  <c:v>0.88</c:v>
                </c:pt>
                <c:pt idx="89">
                  <c:v>0.89</c:v>
                </c:pt>
                <c:pt idx="90">
                  <c:v>0.9</c:v>
                </c:pt>
                <c:pt idx="91">
                  <c:v>0.91</c:v>
                </c:pt>
                <c:pt idx="92">
                  <c:v>0.92</c:v>
                </c:pt>
                <c:pt idx="93">
                  <c:v>0.93</c:v>
                </c:pt>
                <c:pt idx="94">
                  <c:v>0.94</c:v>
                </c:pt>
                <c:pt idx="95">
                  <c:v>0.95</c:v>
                </c:pt>
                <c:pt idx="96">
                  <c:v>0.96</c:v>
                </c:pt>
                <c:pt idx="97">
                  <c:v>0.97</c:v>
                </c:pt>
                <c:pt idx="98">
                  <c:v>0.98</c:v>
                </c:pt>
                <c:pt idx="99">
                  <c:v>0.99</c:v>
                </c:pt>
                <c:pt idx="100">
                  <c:v>1</c:v>
                </c:pt>
                <c:pt idx="101">
                  <c:v>1.01</c:v>
                </c:pt>
                <c:pt idx="102">
                  <c:v>1.02</c:v>
                </c:pt>
                <c:pt idx="103">
                  <c:v>1.03</c:v>
                </c:pt>
                <c:pt idx="104">
                  <c:v>1.04</c:v>
                </c:pt>
                <c:pt idx="105">
                  <c:v>1.05</c:v>
                </c:pt>
                <c:pt idx="106">
                  <c:v>1.06</c:v>
                </c:pt>
                <c:pt idx="107">
                  <c:v>1.07</c:v>
                </c:pt>
                <c:pt idx="108">
                  <c:v>1.08</c:v>
                </c:pt>
                <c:pt idx="109">
                  <c:v>1.09</c:v>
                </c:pt>
                <c:pt idx="110">
                  <c:v>1.1</c:v>
                </c:pt>
                <c:pt idx="111">
                  <c:v>1.11</c:v>
                </c:pt>
                <c:pt idx="112">
                  <c:v>1.12</c:v>
                </c:pt>
                <c:pt idx="113">
                  <c:v>1.13</c:v>
                </c:pt>
                <c:pt idx="114">
                  <c:v>1.14</c:v>
                </c:pt>
                <c:pt idx="115">
                  <c:v>1.15</c:v>
                </c:pt>
                <c:pt idx="116">
                  <c:v>1.16</c:v>
                </c:pt>
                <c:pt idx="117">
                  <c:v>1.17</c:v>
                </c:pt>
                <c:pt idx="118">
                  <c:v>1.18</c:v>
                </c:pt>
                <c:pt idx="119">
                  <c:v>1.19</c:v>
                </c:pt>
                <c:pt idx="120">
                  <c:v>1.2</c:v>
                </c:pt>
                <c:pt idx="121">
                  <c:v>1.21</c:v>
                </c:pt>
                <c:pt idx="122">
                  <c:v>1.22</c:v>
                </c:pt>
                <c:pt idx="123">
                  <c:v>1.23</c:v>
                </c:pt>
                <c:pt idx="124">
                  <c:v>1.24</c:v>
                </c:pt>
                <c:pt idx="125">
                  <c:v>1.25</c:v>
                </c:pt>
                <c:pt idx="126">
                  <c:v>1.26</c:v>
                </c:pt>
                <c:pt idx="127">
                  <c:v>1.27</c:v>
                </c:pt>
                <c:pt idx="128">
                  <c:v>1.28</c:v>
                </c:pt>
                <c:pt idx="129">
                  <c:v>1.29</c:v>
                </c:pt>
                <c:pt idx="130">
                  <c:v>1.3</c:v>
                </c:pt>
                <c:pt idx="131">
                  <c:v>1.31</c:v>
                </c:pt>
                <c:pt idx="132">
                  <c:v>1.32</c:v>
                </c:pt>
                <c:pt idx="133">
                  <c:v>1.33</c:v>
                </c:pt>
                <c:pt idx="134">
                  <c:v>1.34</c:v>
                </c:pt>
                <c:pt idx="135">
                  <c:v>1.35</c:v>
                </c:pt>
                <c:pt idx="136">
                  <c:v>1.36</c:v>
                </c:pt>
                <c:pt idx="137">
                  <c:v>1.37</c:v>
                </c:pt>
                <c:pt idx="138">
                  <c:v>1.38</c:v>
                </c:pt>
                <c:pt idx="139">
                  <c:v>1.39</c:v>
                </c:pt>
                <c:pt idx="140">
                  <c:v>1.4</c:v>
                </c:pt>
                <c:pt idx="141">
                  <c:v>1.41</c:v>
                </c:pt>
                <c:pt idx="142">
                  <c:v>1.42</c:v>
                </c:pt>
                <c:pt idx="143">
                  <c:v>1.43</c:v>
                </c:pt>
                <c:pt idx="144">
                  <c:v>1.44</c:v>
                </c:pt>
                <c:pt idx="145">
                  <c:v>1.45</c:v>
                </c:pt>
                <c:pt idx="146">
                  <c:v>1.46</c:v>
                </c:pt>
                <c:pt idx="147">
                  <c:v>1.47</c:v>
                </c:pt>
                <c:pt idx="148">
                  <c:v>1.48</c:v>
                </c:pt>
                <c:pt idx="149">
                  <c:v>1.49</c:v>
                </c:pt>
                <c:pt idx="150">
                  <c:v>1.5</c:v>
                </c:pt>
                <c:pt idx="151">
                  <c:v>1.51</c:v>
                </c:pt>
                <c:pt idx="152">
                  <c:v>1.52</c:v>
                </c:pt>
                <c:pt idx="153">
                  <c:v>1.53</c:v>
                </c:pt>
                <c:pt idx="154">
                  <c:v>1.54</c:v>
                </c:pt>
                <c:pt idx="155">
                  <c:v>1.55</c:v>
                </c:pt>
                <c:pt idx="156">
                  <c:v>1.56</c:v>
                </c:pt>
                <c:pt idx="157">
                  <c:v>1.57</c:v>
                </c:pt>
                <c:pt idx="158">
                  <c:v>1.58</c:v>
                </c:pt>
                <c:pt idx="159">
                  <c:v>1.59</c:v>
                </c:pt>
                <c:pt idx="160">
                  <c:v>1.6</c:v>
                </c:pt>
                <c:pt idx="161">
                  <c:v>1.61</c:v>
                </c:pt>
                <c:pt idx="162">
                  <c:v>1.62</c:v>
                </c:pt>
                <c:pt idx="163">
                  <c:v>1.63</c:v>
                </c:pt>
                <c:pt idx="164">
                  <c:v>1.64</c:v>
                </c:pt>
                <c:pt idx="165">
                  <c:v>1.65</c:v>
                </c:pt>
                <c:pt idx="166">
                  <c:v>1.66</c:v>
                </c:pt>
                <c:pt idx="167">
                  <c:v>1.67</c:v>
                </c:pt>
                <c:pt idx="168">
                  <c:v>1.68</c:v>
                </c:pt>
                <c:pt idx="169">
                  <c:v>1.69</c:v>
                </c:pt>
                <c:pt idx="170">
                  <c:v>1.7</c:v>
                </c:pt>
                <c:pt idx="171">
                  <c:v>1.71</c:v>
                </c:pt>
                <c:pt idx="172">
                  <c:v>1.72</c:v>
                </c:pt>
                <c:pt idx="173">
                  <c:v>1.73</c:v>
                </c:pt>
                <c:pt idx="174">
                  <c:v>1.74</c:v>
                </c:pt>
                <c:pt idx="175">
                  <c:v>1.75</c:v>
                </c:pt>
                <c:pt idx="176">
                  <c:v>1.76</c:v>
                </c:pt>
                <c:pt idx="177">
                  <c:v>1.77</c:v>
                </c:pt>
                <c:pt idx="178">
                  <c:v>1.78</c:v>
                </c:pt>
                <c:pt idx="179">
                  <c:v>1.79</c:v>
                </c:pt>
                <c:pt idx="180">
                  <c:v>1.8</c:v>
                </c:pt>
                <c:pt idx="181">
                  <c:v>1.81</c:v>
                </c:pt>
                <c:pt idx="182">
                  <c:v>1.82</c:v>
                </c:pt>
                <c:pt idx="183">
                  <c:v>1.83</c:v>
                </c:pt>
                <c:pt idx="184">
                  <c:v>1.84</c:v>
                </c:pt>
                <c:pt idx="185">
                  <c:v>1.85</c:v>
                </c:pt>
                <c:pt idx="186">
                  <c:v>1.86</c:v>
                </c:pt>
                <c:pt idx="187">
                  <c:v>1.87</c:v>
                </c:pt>
                <c:pt idx="188">
                  <c:v>1.88</c:v>
                </c:pt>
                <c:pt idx="189">
                  <c:v>1.89</c:v>
                </c:pt>
                <c:pt idx="190">
                  <c:v>1.9</c:v>
                </c:pt>
                <c:pt idx="191">
                  <c:v>1.91</c:v>
                </c:pt>
                <c:pt idx="192">
                  <c:v>1.92</c:v>
                </c:pt>
                <c:pt idx="193">
                  <c:v>1.93</c:v>
                </c:pt>
                <c:pt idx="194">
                  <c:v>1.94</c:v>
                </c:pt>
                <c:pt idx="195">
                  <c:v>1.95</c:v>
                </c:pt>
                <c:pt idx="196">
                  <c:v>1.96</c:v>
                </c:pt>
                <c:pt idx="197">
                  <c:v>1.97</c:v>
                </c:pt>
                <c:pt idx="198">
                  <c:v>1.98</c:v>
                </c:pt>
                <c:pt idx="199">
                  <c:v>1.99</c:v>
                </c:pt>
                <c:pt idx="200">
                  <c:v>2</c:v>
                </c:pt>
                <c:pt idx="201">
                  <c:v>2.01</c:v>
                </c:pt>
                <c:pt idx="202">
                  <c:v>2.02</c:v>
                </c:pt>
                <c:pt idx="203">
                  <c:v>2.03</c:v>
                </c:pt>
                <c:pt idx="204">
                  <c:v>2.04</c:v>
                </c:pt>
                <c:pt idx="205">
                  <c:v>2.05</c:v>
                </c:pt>
                <c:pt idx="206">
                  <c:v>2.06</c:v>
                </c:pt>
                <c:pt idx="207">
                  <c:v>2.07</c:v>
                </c:pt>
                <c:pt idx="208">
                  <c:v>2.08</c:v>
                </c:pt>
                <c:pt idx="209">
                  <c:v>2.09</c:v>
                </c:pt>
                <c:pt idx="210">
                  <c:v>2.1</c:v>
                </c:pt>
                <c:pt idx="211">
                  <c:v>2.11</c:v>
                </c:pt>
                <c:pt idx="212">
                  <c:v>2.12</c:v>
                </c:pt>
                <c:pt idx="213">
                  <c:v>2.13</c:v>
                </c:pt>
                <c:pt idx="214">
                  <c:v>2.14</c:v>
                </c:pt>
                <c:pt idx="215">
                  <c:v>2.15</c:v>
                </c:pt>
                <c:pt idx="216">
                  <c:v>2.16</c:v>
                </c:pt>
                <c:pt idx="217">
                  <c:v>2.17</c:v>
                </c:pt>
                <c:pt idx="218">
                  <c:v>2.18</c:v>
                </c:pt>
                <c:pt idx="219">
                  <c:v>2.19</c:v>
                </c:pt>
                <c:pt idx="220">
                  <c:v>2.2</c:v>
                </c:pt>
                <c:pt idx="221">
                  <c:v>2.21</c:v>
                </c:pt>
                <c:pt idx="222">
                  <c:v>2.22</c:v>
                </c:pt>
                <c:pt idx="223">
                  <c:v>2.23</c:v>
                </c:pt>
                <c:pt idx="224">
                  <c:v>2.24</c:v>
                </c:pt>
                <c:pt idx="225">
                  <c:v>2.25</c:v>
                </c:pt>
                <c:pt idx="226">
                  <c:v>2.26</c:v>
                </c:pt>
                <c:pt idx="227">
                  <c:v>2.27</c:v>
                </c:pt>
                <c:pt idx="228">
                  <c:v>2.28</c:v>
                </c:pt>
                <c:pt idx="229">
                  <c:v>2.29</c:v>
                </c:pt>
                <c:pt idx="230">
                  <c:v>2.3</c:v>
                </c:pt>
                <c:pt idx="231">
                  <c:v>2.31</c:v>
                </c:pt>
                <c:pt idx="232">
                  <c:v>2.32</c:v>
                </c:pt>
                <c:pt idx="233">
                  <c:v>2.33</c:v>
                </c:pt>
                <c:pt idx="234">
                  <c:v>2.34</c:v>
                </c:pt>
                <c:pt idx="235">
                  <c:v>2.35</c:v>
                </c:pt>
                <c:pt idx="236">
                  <c:v>2.36</c:v>
                </c:pt>
                <c:pt idx="237">
                  <c:v>2.37</c:v>
                </c:pt>
                <c:pt idx="238">
                  <c:v>2.38</c:v>
                </c:pt>
                <c:pt idx="239">
                  <c:v>2.39</c:v>
                </c:pt>
                <c:pt idx="240">
                  <c:v>2.4</c:v>
                </c:pt>
                <c:pt idx="241">
                  <c:v>2.41</c:v>
                </c:pt>
                <c:pt idx="242">
                  <c:v>2.42</c:v>
                </c:pt>
                <c:pt idx="243">
                  <c:v>2.43</c:v>
                </c:pt>
                <c:pt idx="244">
                  <c:v>2.44</c:v>
                </c:pt>
                <c:pt idx="245">
                  <c:v>2.45</c:v>
                </c:pt>
                <c:pt idx="246">
                  <c:v>2.46</c:v>
                </c:pt>
                <c:pt idx="247">
                  <c:v>2.47</c:v>
                </c:pt>
                <c:pt idx="248">
                  <c:v>2.48</c:v>
                </c:pt>
                <c:pt idx="249">
                  <c:v>2.49</c:v>
                </c:pt>
                <c:pt idx="250">
                  <c:v>2.5</c:v>
                </c:pt>
                <c:pt idx="251">
                  <c:v>2.51</c:v>
                </c:pt>
                <c:pt idx="252">
                  <c:v>2.52</c:v>
                </c:pt>
                <c:pt idx="253">
                  <c:v>2.53</c:v>
                </c:pt>
                <c:pt idx="254">
                  <c:v>2.54</c:v>
                </c:pt>
                <c:pt idx="255">
                  <c:v>2.55</c:v>
                </c:pt>
                <c:pt idx="256">
                  <c:v>2.56</c:v>
                </c:pt>
                <c:pt idx="257">
                  <c:v>2.57</c:v>
                </c:pt>
                <c:pt idx="258">
                  <c:v>2.58</c:v>
                </c:pt>
                <c:pt idx="259">
                  <c:v>2.59</c:v>
                </c:pt>
                <c:pt idx="260">
                  <c:v>2.6</c:v>
                </c:pt>
                <c:pt idx="261">
                  <c:v>2.61</c:v>
                </c:pt>
                <c:pt idx="262">
                  <c:v>2.62</c:v>
                </c:pt>
                <c:pt idx="263">
                  <c:v>2.63</c:v>
                </c:pt>
                <c:pt idx="264">
                  <c:v>2.64</c:v>
                </c:pt>
                <c:pt idx="265">
                  <c:v>2.65</c:v>
                </c:pt>
                <c:pt idx="266">
                  <c:v>2.66</c:v>
                </c:pt>
                <c:pt idx="267">
                  <c:v>2.67</c:v>
                </c:pt>
                <c:pt idx="268">
                  <c:v>2.68</c:v>
                </c:pt>
                <c:pt idx="269">
                  <c:v>2.69</c:v>
                </c:pt>
                <c:pt idx="270">
                  <c:v>2.7</c:v>
                </c:pt>
                <c:pt idx="271">
                  <c:v>2.71</c:v>
                </c:pt>
                <c:pt idx="272">
                  <c:v>2.72</c:v>
                </c:pt>
                <c:pt idx="273">
                  <c:v>2.73</c:v>
                </c:pt>
                <c:pt idx="274">
                  <c:v>2.74</c:v>
                </c:pt>
                <c:pt idx="275">
                  <c:v>2.75</c:v>
                </c:pt>
                <c:pt idx="276">
                  <c:v>2.76</c:v>
                </c:pt>
                <c:pt idx="277">
                  <c:v>2.77</c:v>
                </c:pt>
                <c:pt idx="278">
                  <c:v>2.78</c:v>
                </c:pt>
                <c:pt idx="279">
                  <c:v>2.79</c:v>
                </c:pt>
                <c:pt idx="280">
                  <c:v>2.8</c:v>
                </c:pt>
                <c:pt idx="281">
                  <c:v>2.81</c:v>
                </c:pt>
                <c:pt idx="282">
                  <c:v>2.82</c:v>
                </c:pt>
                <c:pt idx="283">
                  <c:v>2.83</c:v>
                </c:pt>
                <c:pt idx="284">
                  <c:v>2.84</c:v>
                </c:pt>
                <c:pt idx="285">
                  <c:v>2.85</c:v>
                </c:pt>
                <c:pt idx="286">
                  <c:v>2.86</c:v>
                </c:pt>
                <c:pt idx="287">
                  <c:v>2.87</c:v>
                </c:pt>
                <c:pt idx="288">
                  <c:v>2.88</c:v>
                </c:pt>
                <c:pt idx="289">
                  <c:v>2.89</c:v>
                </c:pt>
                <c:pt idx="290">
                  <c:v>2.9</c:v>
                </c:pt>
                <c:pt idx="291">
                  <c:v>2.91</c:v>
                </c:pt>
                <c:pt idx="292">
                  <c:v>2.92</c:v>
                </c:pt>
                <c:pt idx="293">
                  <c:v>2.93</c:v>
                </c:pt>
                <c:pt idx="294">
                  <c:v>2.94</c:v>
                </c:pt>
                <c:pt idx="295">
                  <c:v>2.95</c:v>
                </c:pt>
                <c:pt idx="296">
                  <c:v>2.96</c:v>
                </c:pt>
                <c:pt idx="297">
                  <c:v>2.97</c:v>
                </c:pt>
                <c:pt idx="298">
                  <c:v>2.98</c:v>
                </c:pt>
                <c:pt idx="299">
                  <c:v>2.99</c:v>
                </c:pt>
                <c:pt idx="300">
                  <c:v>3</c:v>
                </c:pt>
                <c:pt idx="301">
                  <c:v>3.01</c:v>
                </c:pt>
                <c:pt idx="302">
                  <c:v>3.02</c:v>
                </c:pt>
                <c:pt idx="303">
                  <c:v>3.03</c:v>
                </c:pt>
                <c:pt idx="304">
                  <c:v>3.04</c:v>
                </c:pt>
                <c:pt idx="305">
                  <c:v>3.05</c:v>
                </c:pt>
                <c:pt idx="306">
                  <c:v>3.06</c:v>
                </c:pt>
                <c:pt idx="307">
                  <c:v>3.07</c:v>
                </c:pt>
                <c:pt idx="308">
                  <c:v>3.08</c:v>
                </c:pt>
                <c:pt idx="309">
                  <c:v>3.09</c:v>
                </c:pt>
                <c:pt idx="310">
                  <c:v>3.1</c:v>
                </c:pt>
                <c:pt idx="311">
                  <c:v>3.11</c:v>
                </c:pt>
                <c:pt idx="312">
                  <c:v>3.12</c:v>
                </c:pt>
                <c:pt idx="313">
                  <c:v>3.13</c:v>
                </c:pt>
                <c:pt idx="314">
                  <c:v>3.14</c:v>
                </c:pt>
                <c:pt idx="315">
                  <c:v>3.15</c:v>
                </c:pt>
                <c:pt idx="316">
                  <c:v>3.16</c:v>
                </c:pt>
                <c:pt idx="317">
                  <c:v>3.17</c:v>
                </c:pt>
                <c:pt idx="318">
                  <c:v>3.18</c:v>
                </c:pt>
                <c:pt idx="319">
                  <c:v>3.19</c:v>
                </c:pt>
                <c:pt idx="320">
                  <c:v>3.2</c:v>
                </c:pt>
                <c:pt idx="321">
                  <c:v>3.21</c:v>
                </c:pt>
                <c:pt idx="322">
                  <c:v>3.22</c:v>
                </c:pt>
                <c:pt idx="323">
                  <c:v>3.23</c:v>
                </c:pt>
                <c:pt idx="324">
                  <c:v>3.24</c:v>
                </c:pt>
                <c:pt idx="325">
                  <c:v>3.25</c:v>
                </c:pt>
                <c:pt idx="326">
                  <c:v>3.26</c:v>
                </c:pt>
                <c:pt idx="327">
                  <c:v>3.27</c:v>
                </c:pt>
                <c:pt idx="328">
                  <c:v>3.28</c:v>
                </c:pt>
                <c:pt idx="329">
                  <c:v>3.29</c:v>
                </c:pt>
                <c:pt idx="330">
                  <c:v>3.3</c:v>
                </c:pt>
                <c:pt idx="331">
                  <c:v>3.31</c:v>
                </c:pt>
                <c:pt idx="332">
                  <c:v>3.32</c:v>
                </c:pt>
                <c:pt idx="333">
                  <c:v>3.33</c:v>
                </c:pt>
                <c:pt idx="334">
                  <c:v>3.34</c:v>
                </c:pt>
                <c:pt idx="335">
                  <c:v>3.35</c:v>
                </c:pt>
                <c:pt idx="336">
                  <c:v>3.36</c:v>
                </c:pt>
                <c:pt idx="337">
                  <c:v>3.37</c:v>
                </c:pt>
                <c:pt idx="338">
                  <c:v>3.38</c:v>
                </c:pt>
                <c:pt idx="339">
                  <c:v>3.39</c:v>
                </c:pt>
                <c:pt idx="340">
                  <c:v>3.4</c:v>
                </c:pt>
                <c:pt idx="341">
                  <c:v>3.41</c:v>
                </c:pt>
                <c:pt idx="342">
                  <c:v>3.42</c:v>
                </c:pt>
                <c:pt idx="343">
                  <c:v>3.43</c:v>
                </c:pt>
                <c:pt idx="344">
                  <c:v>3.44</c:v>
                </c:pt>
                <c:pt idx="345">
                  <c:v>3.45</c:v>
                </c:pt>
                <c:pt idx="346">
                  <c:v>3.46</c:v>
                </c:pt>
                <c:pt idx="347">
                  <c:v>3.47</c:v>
                </c:pt>
                <c:pt idx="348">
                  <c:v>3.48</c:v>
                </c:pt>
                <c:pt idx="349">
                  <c:v>3.49</c:v>
                </c:pt>
                <c:pt idx="350">
                  <c:v>3.5</c:v>
                </c:pt>
                <c:pt idx="351">
                  <c:v>3.51</c:v>
                </c:pt>
                <c:pt idx="352">
                  <c:v>3.52</c:v>
                </c:pt>
                <c:pt idx="353">
                  <c:v>3.53</c:v>
                </c:pt>
                <c:pt idx="354">
                  <c:v>3.54</c:v>
                </c:pt>
                <c:pt idx="355">
                  <c:v>3.55</c:v>
                </c:pt>
                <c:pt idx="356">
                  <c:v>3.56</c:v>
                </c:pt>
                <c:pt idx="357">
                  <c:v>3.57</c:v>
                </c:pt>
                <c:pt idx="358">
                  <c:v>3.58</c:v>
                </c:pt>
                <c:pt idx="359">
                  <c:v>3.59</c:v>
                </c:pt>
                <c:pt idx="360">
                  <c:v>3.6</c:v>
                </c:pt>
                <c:pt idx="361">
                  <c:v>3.61</c:v>
                </c:pt>
                <c:pt idx="362">
                  <c:v>3.62</c:v>
                </c:pt>
                <c:pt idx="363">
                  <c:v>3.63</c:v>
                </c:pt>
                <c:pt idx="364">
                  <c:v>3.64</c:v>
                </c:pt>
                <c:pt idx="365">
                  <c:v>3.65</c:v>
                </c:pt>
                <c:pt idx="366">
                  <c:v>3.66</c:v>
                </c:pt>
                <c:pt idx="367">
                  <c:v>3.67</c:v>
                </c:pt>
                <c:pt idx="368">
                  <c:v>3.68</c:v>
                </c:pt>
                <c:pt idx="369">
                  <c:v>3.69</c:v>
                </c:pt>
                <c:pt idx="370">
                  <c:v>3.7</c:v>
                </c:pt>
                <c:pt idx="371">
                  <c:v>3.71</c:v>
                </c:pt>
                <c:pt idx="372">
                  <c:v>3.72</c:v>
                </c:pt>
                <c:pt idx="373">
                  <c:v>3.73</c:v>
                </c:pt>
                <c:pt idx="374">
                  <c:v>3.74</c:v>
                </c:pt>
                <c:pt idx="375">
                  <c:v>3.75</c:v>
                </c:pt>
                <c:pt idx="376">
                  <c:v>3.76</c:v>
                </c:pt>
                <c:pt idx="377">
                  <c:v>3.77</c:v>
                </c:pt>
                <c:pt idx="378">
                  <c:v>3.78</c:v>
                </c:pt>
                <c:pt idx="379">
                  <c:v>3.79</c:v>
                </c:pt>
                <c:pt idx="380">
                  <c:v>3.8</c:v>
                </c:pt>
                <c:pt idx="381">
                  <c:v>3.81</c:v>
                </c:pt>
                <c:pt idx="382">
                  <c:v>3.82</c:v>
                </c:pt>
                <c:pt idx="383">
                  <c:v>3.83</c:v>
                </c:pt>
                <c:pt idx="384">
                  <c:v>3.84</c:v>
                </c:pt>
                <c:pt idx="385">
                  <c:v>3.85</c:v>
                </c:pt>
                <c:pt idx="386">
                  <c:v>3.86</c:v>
                </c:pt>
                <c:pt idx="387">
                  <c:v>3.87</c:v>
                </c:pt>
                <c:pt idx="388">
                  <c:v>3.88</c:v>
                </c:pt>
                <c:pt idx="389">
                  <c:v>3.89</c:v>
                </c:pt>
                <c:pt idx="390">
                  <c:v>3.9</c:v>
                </c:pt>
                <c:pt idx="391">
                  <c:v>3.91</c:v>
                </c:pt>
                <c:pt idx="392">
                  <c:v>3.92</c:v>
                </c:pt>
                <c:pt idx="393">
                  <c:v>3.93</c:v>
                </c:pt>
                <c:pt idx="394">
                  <c:v>3.94</c:v>
                </c:pt>
                <c:pt idx="395">
                  <c:v>3.95</c:v>
                </c:pt>
                <c:pt idx="396">
                  <c:v>3.96</c:v>
                </c:pt>
                <c:pt idx="397">
                  <c:v>3.97</c:v>
                </c:pt>
                <c:pt idx="398">
                  <c:v>3.98</c:v>
                </c:pt>
                <c:pt idx="399">
                  <c:v>3.99</c:v>
                </c:pt>
                <c:pt idx="400">
                  <c:v>4</c:v>
                </c:pt>
                <c:pt idx="401">
                  <c:v>4.01</c:v>
                </c:pt>
                <c:pt idx="402">
                  <c:v>4.02</c:v>
                </c:pt>
                <c:pt idx="403">
                  <c:v>4.03</c:v>
                </c:pt>
                <c:pt idx="404">
                  <c:v>4.04</c:v>
                </c:pt>
                <c:pt idx="405">
                  <c:v>4.05</c:v>
                </c:pt>
                <c:pt idx="406">
                  <c:v>4.06</c:v>
                </c:pt>
                <c:pt idx="407">
                  <c:v>4.07</c:v>
                </c:pt>
                <c:pt idx="408">
                  <c:v>4.08</c:v>
                </c:pt>
                <c:pt idx="409">
                  <c:v>4.09</c:v>
                </c:pt>
                <c:pt idx="410">
                  <c:v>4.1</c:v>
                </c:pt>
                <c:pt idx="411">
                  <c:v>4.11</c:v>
                </c:pt>
                <c:pt idx="412">
                  <c:v>4.12</c:v>
                </c:pt>
                <c:pt idx="413">
                  <c:v>4.13</c:v>
                </c:pt>
                <c:pt idx="414">
                  <c:v>4.14</c:v>
                </c:pt>
                <c:pt idx="415">
                  <c:v>4.15</c:v>
                </c:pt>
                <c:pt idx="416">
                  <c:v>4.16</c:v>
                </c:pt>
                <c:pt idx="417">
                  <c:v>4.17</c:v>
                </c:pt>
                <c:pt idx="418">
                  <c:v>4.18</c:v>
                </c:pt>
                <c:pt idx="419">
                  <c:v>4.19</c:v>
                </c:pt>
                <c:pt idx="420">
                  <c:v>4.2</c:v>
                </c:pt>
                <c:pt idx="421">
                  <c:v>4.21</c:v>
                </c:pt>
                <c:pt idx="422">
                  <c:v>4.22</c:v>
                </c:pt>
                <c:pt idx="423">
                  <c:v>4.23</c:v>
                </c:pt>
                <c:pt idx="424">
                  <c:v>4.24</c:v>
                </c:pt>
                <c:pt idx="425">
                  <c:v>4.25</c:v>
                </c:pt>
                <c:pt idx="426">
                  <c:v>4.26</c:v>
                </c:pt>
                <c:pt idx="427">
                  <c:v>4.27</c:v>
                </c:pt>
                <c:pt idx="428">
                  <c:v>4.28</c:v>
                </c:pt>
                <c:pt idx="429">
                  <c:v>4.29</c:v>
                </c:pt>
                <c:pt idx="430">
                  <c:v>4.3</c:v>
                </c:pt>
                <c:pt idx="431">
                  <c:v>4.31</c:v>
                </c:pt>
                <c:pt idx="432">
                  <c:v>4.32</c:v>
                </c:pt>
                <c:pt idx="433">
                  <c:v>4.33</c:v>
                </c:pt>
                <c:pt idx="434">
                  <c:v>4.34</c:v>
                </c:pt>
                <c:pt idx="435">
                  <c:v>4.35</c:v>
                </c:pt>
                <c:pt idx="436">
                  <c:v>4.36</c:v>
                </c:pt>
                <c:pt idx="437">
                  <c:v>4.37</c:v>
                </c:pt>
                <c:pt idx="438">
                  <c:v>4.38</c:v>
                </c:pt>
                <c:pt idx="439">
                  <c:v>4.39</c:v>
                </c:pt>
                <c:pt idx="440">
                  <c:v>4.4</c:v>
                </c:pt>
                <c:pt idx="441">
                  <c:v>4.41</c:v>
                </c:pt>
                <c:pt idx="442">
                  <c:v>4.42</c:v>
                </c:pt>
                <c:pt idx="443">
                  <c:v>4.43</c:v>
                </c:pt>
                <c:pt idx="444">
                  <c:v>4.44</c:v>
                </c:pt>
                <c:pt idx="445">
                  <c:v>4.45</c:v>
                </c:pt>
                <c:pt idx="446">
                  <c:v>4.46</c:v>
                </c:pt>
                <c:pt idx="447">
                  <c:v>4.47</c:v>
                </c:pt>
                <c:pt idx="448">
                  <c:v>4.48</c:v>
                </c:pt>
                <c:pt idx="449">
                  <c:v>4.49</c:v>
                </c:pt>
                <c:pt idx="450">
                  <c:v>4.5</c:v>
                </c:pt>
                <c:pt idx="451">
                  <c:v>4.51</c:v>
                </c:pt>
                <c:pt idx="452">
                  <c:v>4.52</c:v>
                </c:pt>
                <c:pt idx="453">
                  <c:v>4.53</c:v>
                </c:pt>
                <c:pt idx="454">
                  <c:v>4.54</c:v>
                </c:pt>
                <c:pt idx="455">
                  <c:v>4.55</c:v>
                </c:pt>
                <c:pt idx="456">
                  <c:v>4.56</c:v>
                </c:pt>
                <c:pt idx="457">
                  <c:v>4.57</c:v>
                </c:pt>
                <c:pt idx="458">
                  <c:v>4.58</c:v>
                </c:pt>
                <c:pt idx="459">
                  <c:v>4.59</c:v>
                </c:pt>
                <c:pt idx="460">
                  <c:v>4.6</c:v>
                </c:pt>
                <c:pt idx="461">
                  <c:v>4.61</c:v>
                </c:pt>
                <c:pt idx="462">
                  <c:v>4.62</c:v>
                </c:pt>
                <c:pt idx="463">
                  <c:v>4.63</c:v>
                </c:pt>
                <c:pt idx="464">
                  <c:v>4.64</c:v>
                </c:pt>
                <c:pt idx="465">
                  <c:v>4.65</c:v>
                </c:pt>
                <c:pt idx="466">
                  <c:v>4.66</c:v>
                </c:pt>
                <c:pt idx="467">
                  <c:v>4.67</c:v>
                </c:pt>
                <c:pt idx="468">
                  <c:v>4.68</c:v>
                </c:pt>
                <c:pt idx="469">
                  <c:v>4.69</c:v>
                </c:pt>
                <c:pt idx="470">
                  <c:v>4.7</c:v>
                </c:pt>
                <c:pt idx="471">
                  <c:v>4.71</c:v>
                </c:pt>
                <c:pt idx="472">
                  <c:v>4.72</c:v>
                </c:pt>
                <c:pt idx="473">
                  <c:v>4.73</c:v>
                </c:pt>
                <c:pt idx="474">
                  <c:v>4.74</c:v>
                </c:pt>
                <c:pt idx="475">
                  <c:v>4.75</c:v>
                </c:pt>
                <c:pt idx="476">
                  <c:v>4.76</c:v>
                </c:pt>
                <c:pt idx="477">
                  <c:v>4.77</c:v>
                </c:pt>
                <c:pt idx="478">
                  <c:v>4.78</c:v>
                </c:pt>
                <c:pt idx="479">
                  <c:v>4.79</c:v>
                </c:pt>
                <c:pt idx="480">
                  <c:v>4.8</c:v>
                </c:pt>
                <c:pt idx="481">
                  <c:v>4.81</c:v>
                </c:pt>
                <c:pt idx="482">
                  <c:v>4.82</c:v>
                </c:pt>
                <c:pt idx="483">
                  <c:v>4.83</c:v>
                </c:pt>
                <c:pt idx="484">
                  <c:v>4.84</c:v>
                </c:pt>
                <c:pt idx="485">
                  <c:v>4.85</c:v>
                </c:pt>
                <c:pt idx="486">
                  <c:v>4.86</c:v>
                </c:pt>
                <c:pt idx="487">
                  <c:v>4.87</c:v>
                </c:pt>
                <c:pt idx="488">
                  <c:v>4.88</c:v>
                </c:pt>
                <c:pt idx="489">
                  <c:v>4.89</c:v>
                </c:pt>
                <c:pt idx="490">
                  <c:v>4.9</c:v>
                </c:pt>
                <c:pt idx="491">
                  <c:v>4.91</c:v>
                </c:pt>
                <c:pt idx="492">
                  <c:v>4.92</c:v>
                </c:pt>
                <c:pt idx="493">
                  <c:v>4.93</c:v>
                </c:pt>
                <c:pt idx="494">
                  <c:v>4.94</c:v>
                </c:pt>
                <c:pt idx="495">
                  <c:v>4.95</c:v>
                </c:pt>
                <c:pt idx="496">
                  <c:v>4.96</c:v>
                </c:pt>
                <c:pt idx="497">
                  <c:v>4.97</c:v>
                </c:pt>
                <c:pt idx="498">
                  <c:v>4.98</c:v>
                </c:pt>
                <c:pt idx="499">
                  <c:v>4.99</c:v>
                </c:pt>
                <c:pt idx="500">
                  <c:v>5</c:v>
                </c:pt>
              </c:strCache>
            </c:strRef>
          </c:cat>
          <c:val>
            <c:numRef>
              <c:f>'% voltage'!$C$2:$C$501</c:f>
              <c:numCache>
                <c:formatCode>General</c:formatCode>
                <c:ptCount val="500"/>
                <c:pt idx="0">
                  <c:v>286.66871390589853</c:v>
                </c:pt>
                <c:pt idx="1">
                  <c:v>279.52024330769365</c:v>
                </c:pt>
                <c:pt idx="2">
                  <c:v>272.55002945469454</c:v>
                </c:pt>
                <c:pt idx="3">
                  <c:v>265.7536272748037</c:v>
                </c:pt>
                <c:pt idx="4">
                  <c:v>259.12670253978058</c:v>
                </c:pt>
                <c:pt idx="5">
                  <c:v>252.66502910120818</c:v>
                </c:pt>
                <c:pt idx="6">
                  <c:v>246.36448619537364</c:v>
                </c:pt>
                <c:pt idx="7">
                  <c:v>240.22105581535772</c:v>
                </c:pt>
                <c:pt idx="8">
                  <c:v>234.23082014865901</c:v>
                </c:pt>
                <c:pt idx="9">
                  <c:v>228.38995907870719</c:v>
                </c:pt>
                <c:pt idx="10">
                  <c:v>222.69474774868641</c:v>
                </c:pt>
                <c:pt idx="11">
                  <c:v>217.14155418610312</c:v>
                </c:pt>
                <c:pt idx="12">
                  <c:v>211.72683698659284</c:v>
                </c:pt>
                <c:pt idx="13">
                  <c:v>206.44714305547782</c:v>
                </c:pt>
                <c:pt idx="14">
                  <c:v>201.29910540564902</c:v>
                </c:pt>
                <c:pt idx="15">
                  <c:v>196.27944101035797</c:v>
                </c:pt>
                <c:pt idx="16">
                  <c:v>191.38494870955131</c:v>
                </c:pt>
                <c:pt idx="17">
                  <c:v>186.61250716841306</c:v>
                </c:pt>
                <c:pt idx="18">
                  <c:v>181.95907288681718</c:v>
                </c:pt>
                <c:pt idx="19">
                  <c:v>177.42167825841378</c:v>
                </c:pt>
                <c:pt idx="20">
                  <c:v>172.99742967811429</c:v>
                </c:pt>
                <c:pt idx="21">
                  <c:v>168.68350569677168</c:v>
                </c:pt>
                <c:pt idx="22">
                  <c:v>164.47715522187698</c:v>
                </c:pt>
                <c:pt idx="23">
                  <c:v>160.37569576311691</c:v>
                </c:pt>
                <c:pt idx="24">
                  <c:v>156.37651172168859</c:v>
                </c:pt>
                <c:pt idx="25">
                  <c:v>152.47705272226952</c:v>
                </c:pt>
                <c:pt idx="26">
                  <c:v>148.67483198658132</c:v>
                </c:pt>
                <c:pt idx="27">
                  <c:v>144.96742474751329</c:v>
                </c:pt>
                <c:pt idx="28">
                  <c:v>141.35246670278843</c:v>
                </c:pt>
                <c:pt idx="29">
                  <c:v>137.82765250719254</c:v>
                </c:pt>
                <c:pt idx="30">
                  <c:v>134.39073430240157</c:v>
                </c:pt>
                <c:pt idx="31">
                  <c:v>131.03952028346498</c:v>
                </c:pt>
                <c:pt idx="32">
                  <c:v>127.77187330104358</c:v>
                </c:pt>
                <c:pt idx="33">
                  <c:v>124.58570949849521</c:v>
                </c:pt>
                <c:pt idx="34">
                  <c:v>121.47899698295075</c:v>
                </c:pt>
                <c:pt idx="35">
                  <c:v>118.44975452952744</c:v>
                </c:pt>
                <c:pt idx="36">
                  <c:v>115.4960503178535</c:v>
                </c:pt>
                <c:pt idx="37">
                  <c:v>112.61600070010222</c:v>
                </c:pt>
                <c:pt idx="38">
                  <c:v>109.80776899974177</c:v>
                </c:pt>
                <c:pt idx="39">
                  <c:v>107.06956434024482</c:v>
                </c:pt>
                <c:pt idx="40">
                  <c:v>104.39964050300287</c:v>
                </c:pt>
                <c:pt idx="41">
                  <c:v>101.79629481372105</c:v>
                </c:pt>
                <c:pt idx="42">
                  <c:v>99.257867056581759</c:v>
                </c:pt>
                <c:pt idx="43">
                  <c:v>96.782738415486122</c:v>
                </c:pt>
                <c:pt idx="44">
                  <c:v>94.36933044169561</c:v>
                </c:pt>
                <c:pt idx="45">
                  <c:v>92.016104047216643</c:v>
                </c:pt>
                <c:pt idx="46">
                  <c:v>89.721558523288778</c:v>
                </c:pt>
                <c:pt idx="47">
                  <c:v>87.48423058334717</c:v>
                </c:pt>
                <c:pt idx="48">
                  <c:v>85.302693429847707</c:v>
                </c:pt>
                <c:pt idx="49">
                  <c:v>83.175555844365718</c:v>
                </c:pt>
                <c:pt idx="50">
                  <c:v>81.10146130038288</c:v>
                </c:pt>
                <c:pt idx="51">
                  <c:v>79.079087098196268</c:v>
                </c:pt>
                <c:pt idx="52">
                  <c:v>77.107143521403131</c:v>
                </c:pt>
                <c:pt idx="53">
                  <c:v>75.184373014415414</c:v>
                </c:pt>
                <c:pt idx="54">
                  <c:v>73.309549380489258</c:v>
                </c:pt>
                <c:pt idx="55">
                  <c:v>71.481476999747827</c:v>
                </c:pt>
                <c:pt idx="56">
                  <c:v>69.698990066706514</c:v>
                </c:pt>
                <c:pt idx="57">
                  <c:v>67.960951846812264</c:v>
                </c:pt>
                <c:pt idx="58">
                  <c:v>66.266253951518507</c:v>
                </c:pt>
                <c:pt idx="59">
                  <c:v>64.61381563144019</c:v>
                </c:pt>
                <c:pt idx="60">
                  <c:v>63.002583087135378</c:v>
                </c:pt>
                <c:pt idx="61">
                  <c:v>61.431528797070129</c:v>
                </c:pt>
                <c:pt idx="62">
                  <c:v>59.899650862344394</c:v>
                </c:pt>
                <c:pt idx="63">
                  <c:v>58.405972367757251</c:v>
                </c:pt>
                <c:pt idx="64">
                  <c:v>56.94954075880414</c:v>
                </c:pt>
                <c:pt idx="65">
                  <c:v>55.529427234210644</c:v>
                </c:pt>
                <c:pt idx="66">
                  <c:v>54.144726153613263</c:v>
                </c:pt>
                <c:pt idx="67">
                  <c:v>52.794554460011675</c:v>
                </c:pt>
                <c:pt idx="68">
                  <c:v>51.478051116620655</c:v>
                </c:pt>
                <c:pt idx="69">
                  <c:v>50.194376557767875</c:v>
                </c:pt>
                <c:pt idx="70">
                  <c:v>48.942712153482006</c:v>
                </c:pt>
                <c:pt idx="71">
                  <c:v>47.722259687432889</c:v>
                </c:pt>
                <c:pt idx="72">
                  <c:v>46.532240847890129</c:v>
                </c:pt>
                <c:pt idx="73">
                  <c:v>45.371896731374754</c:v>
                </c:pt>
                <c:pt idx="74">
                  <c:v>44.240487358688505</c:v>
                </c:pt>
                <c:pt idx="75">
                  <c:v>43.137291203011578</c:v>
                </c:pt>
                <c:pt idx="76">
                  <c:v>42.06160472976719</c:v>
                </c:pt>
                <c:pt idx="77">
                  <c:v>41.012741947961402</c:v>
                </c:pt>
                <c:pt idx="78">
                  <c:v>39.990033972709483</c:v>
                </c:pt>
                <c:pt idx="79">
                  <c:v>38.992828598672858</c:v>
                </c:pt>
                <c:pt idx="80">
                  <c:v>38.020489884131607</c:v>
                </c:pt>
                <c:pt idx="81">
                  <c:v>37.072397745429413</c:v>
                </c:pt>
                <c:pt idx="82">
                  <c:v>36.147947561531105</c:v>
                </c:pt>
                <c:pt idx="83">
                  <c:v>35.246549788442195</c:v>
                </c:pt>
                <c:pt idx="84">
                  <c:v>34.36762958324114</c:v>
                </c:pt>
                <c:pt idx="85">
                  <c:v>33.510626437490025</c:v>
                </c:pt>
                <c:pt idx="86">
                  <c:v>32.674993819783346</c:v>
                </c:pt>
                <c:pt idx="87">
                  <c:v>31.860198827212535</c:v>
                </c:pt>
                <c:pt idx="88">
                  <c:v>31.06572184552109</c:v>
                </c:pt>
                <c:pt idx="89">
                  <c:v>30.291056217734493</c:v>
                </c:pt>
                <c:pt idx="90">
                  <c:v>29.535707921051756</c:v>
                </c:pt>
                <c:pt idx="91">
                  <c:v>28.799195251796501</c:v>
                </c:pt>
                <c:pt idx="92">
                  <c:v>28.081048518222289</c:v>
                </c:pt>
                <c:pt idx="93">
                  <c:v>27.380809740979309</c:v>
                </c:pt>
                <c:pt idx="94">
                  <c:v>26.698032361049826</c:v>
                </c:pt>
                <c:pt idx="95">
                  <c:v>26.032280954966726</c:v>
                </c:pt>
                <c:pt idx="96">
                  <c:v>25.38313095713373</c:v>
                </c:pt>
                <c:pt idx="97">
                  <c:v>24.750168389069874</c:v>
                </c:pt>
                <c:pt idx="98">
                  <c:v>24.132989595405046</c:v>
                </c:pt>
                <c:pt idx="99">
                  <c:v>23.53120098645989</c:v>
                </c:pt>
                <c:pt idx="100">
                  <c:v>22.944418787243727</c:v>
                </c:pt>
                <c:pt idx="101">
                  <c:v>22.372268792712632</c:v>
                </c:pt>
                <c:pt idx="102">
                  <c:v>21.814386129129225</c:v>
                </c:pt>
                <c:pt idx="103">
                  <c:v>21.270415021374642</c:v>
                </c:pt>
                <c:pt idx="104">
                  <c:v>20.740008566061789</c:v>
                </c:pt>
                <c:pt idx="105">
                  <c:v>20.222828510306989</c:v>
                </c:pt>
                <c:pt idx="106">
                  <c:v>19.718545036017829</c:v>
                </c:pt>
                <c:pt idx="107">
                  <c:v>19.226836549560439</c:v>
                </c:pt>
                <c:pt idx="108">
                  <c:v>18.747389476671486</c:v>
                </c:pt>
                <c:pt idx="109">
                  <c:v>18.279898062484403</c:v>
                </c:pt>
                <c:pt idx="110">
                  <c:v>17.824064176541899</c:v>
                </c:pt>
                <c:pt idx="111">
                  <c:v>17.379597122671651</c:v>
                </c:pt>
                <c:pt idx="112">
                  <c:v>16.946213453601803</c:v>
                </c:pt>
                <c:pt idx="113">
                  <c:v>16.523636790200229</c:v>
                </c:pt>
                <c:pt idx="114">
                  <c:v>16.111597645220744</c:v>
                </c:pt>
                <c:pt idx="115">
                  <c:v>15.709833251444676</c:v>
                </c:pt>
                <c:pt idx="116">
                  <c:v>15.318087394108066</c:v>
                </c:pt>
                <c:pt idx="117">
                  <c:v>14.936110247507177</c:v>
                </c:pt>
                <c:pt idx="118">
                  <c:v>14.563658215678918</c:v>
                </c:pt>
                <c:pt idx="119">
                  <c:v>14.200493777053548</c:v>
                </c:pt>
                <c:pt idx="120">
                  <c:v>13.846385332981821</c:v>
                </c:pt>
                <c:pt idx="121">
                  <c:v>13.501107060038763</c:v>
                </c:pt>
                <c:pt idx="122">
                  <c:v>13.164438766010747</c:v>
                </c:pt>
                <c:pt idx="123">
                  <c:v>12.836165749473661</c:v>
                </c:pt>
                <c:pt idx="124">
                  <c:v>12.516078662872641</c:v>
                </c:pt>
                <c:pt idx="125">
                  <c:v>12.203973379016176</c:v>
                </c:pt>
                <c:pt idx="126">
                  <c:v>11.899650860899317</c:v>
                </c:pt>
                <c:pt idx="127">
                  <c:v>11.602917034772865</c:v>
                </c:pt>
                <c:pt idx="128">
                  <c:v>11.313582666378172</c:v>
                </c:pt>
                <c:pt idx="129">
                  <c:v>11.031463240267669</c:v>
                </c:pt>
                <c:pt idx="130">
                  <c:v>10.756378842135112</c:v>
                </c:pt>
                <c:pt idx="131">
                  <c:v>10.488154044079922</c:v>
                </c:pt>
                <c:pt idx="132">
                  <c:v>10.226617792732448</c:v>
                </c:pt>
                <c:pt idx="133">
                  <c:v>9.971603300169356</c:v>
                </c:pt>
                <c:pt idx="134">
                  <c:v>9.7229479375488577</c:v>
                </c:pt>
                <c:pt idx="135">
                  <c:v>9.4804931313984344</c:v>
                </c:pt>
                <c:pt idx="136">
                  <c:v>9.2440842624887551</c:v>
                </c:pt>
                <c:pt idx="137">
                  <c:v>9.0135705672293049</c:v>
                </c:pt>
                <c:pt idx="138">
                  <c:v>8.7888050415227159</c:v>
                </c:pt>
                <c:pt idx="139">
                  <c:v>8.569644347017018</c:v>
                </c:pt>
                <c:pt idx="140">
                  <c:v>8.3559487196949789</c:v>
                </c:pt>
                <c:pt idx="141">
                  <c:v>8.1475818807435019</c:v>
                </c:pt>
                <c:pt idx="142">
                  <c:v>7.9444109496453788</c:v>
                </c:pt>
                <c:pt idx="143">
                  <c:v>7.7463063594380364</c:v>
                </c:pt>
                <c:pt idx="144">
                  <c:v>7.5531417740856694</c:v>
                </c:pt>
                <c:pt idx="145">
                  <c:v>7.3647940079117387</c:v>
                </c:pt>
                <c:pt idx="146">
                  <c:v>7.181142947040577</c:v>
                </c:pt>
                <c:pt idx="147">
                  <c:v>7.002071472797744</c:v>
                </c:pt>
                <c:pt idx="148">
                  <c:v>6.8274653870207755</c:v>
                </c:pt>
                <c:pt idx="149">
                  <c:v>6.6572133392322659</c:v>
                </c:pt>
                <c:pt idx="150">
                  <c:v>6.491206755628939</c:v>
                </c:pt>
                <c:pt idx="151">
                  <c:v>6.3293397698415861</c:v>
                </c:pt>
                <c:pt idx="152">
                  <c:v>6.1715091554215871</c:v>
                </c:pt>
                <c:pt idx="153">
                  <c:v>6.0176142600108085</c:v>
                </c:pt>
                <c:pt idx="154">
                  <c:v>5.8675569411533841</c:v>
                </c:pt>
                <c:pt idx="155">
                  <c:v>5.7212415037077324</c:v>
                </c:pt>
                <c:pt idx="156">
                  <c:v>5.5785746388195365</c:v>
                </c:pt>
                <c:pt idx="157">
                  <c:v>5.4394653644165363</c:v>
                </c:pt>
                <c:pt idx="158">
                  <c:v>5.3038249671869382</c:v>
                </c:pt>
                <c:pt idx="159">
                  <c:v>5.1715669460050275</c:v>
                </c:pt>
                <c:pt idx="160">
                  <c:v>5.0426069567670675</c:v>
                </c:pt>
                <c:pt idx="161">
                  <c:v>4.9168627586032434</c:v>
                </c:pt>
                <c:pt idx="162">
                  <c:v>4.7942541614306151</c:v>
                </c:pt>
                <c:pt idx="163">
                  <c:v>4.6747029748140028</c:v>
                </c:pt>
                <c:pt idx="164">
                  <c:v>4.5581329581020675</c:v>
                </c:pt>
                <c:pt idx="165">
                  <c:v>4.4444697718068404</c:v>
                </c:pt>
                <c:pt idx="166">
                  <c:v>4.3336409301956031</c:v>
                </c:pt>
                <c:pt idx="167">
                  <c:v>4.225575755065079</c:v>
                </c:pt>
                <c:pt idx="168">
                  <c:v>4.1202053306682052</c:v>
                </c:pt>
                <c:pt idx="169">
                  <c:v>4.0174624597649151</c:v>
                </c:pt>
                <c:pt idx="170">
                  <c:v>3.9172816207688266</c:v>
                </c:pt>
                <c:pt idx="171">
                  <c:v>3.8195989259626328</c:v>
                </c:pt>
                <c:pt idx="172">
                  <c:v>3.7243520807553052</c:v>
                </c:pt>
                <c:pt idx="173">
                  <c:v>3.6314803439553782</c:v>
                </c:pt>
                <c:pt idx="174">
                  <c:v>3.5409244890348237</c:v>
                </c:pt>
                <c:pt idx="175">
                  <c:v>3.4526267663588839</c:v>
                </c:pt>
                <c:pt idx="176">
                  <c:v>3.3665308663577749</c:v>
                </c:pt>
                <c:pt idx="177">
                  <c:v>3.2825818836166416</c:v>
                </c:pt>
                <c:pt idx="178">
                  <c:v>3.200726281861181</c:v>
                </c:pt>
                <c:pt idx="179">
                  <c:v>3.1209118598161658</c:v>
                </c:pt>
                <c:pt idx="180">
                  <c:v>3.0430877179155318</c:v>
                </c:pt>
                <c:pt idx="181">
                  <c:v>2.967204225842452</c:v>
                </c:pt>
                <c:pt idx="182">
                  <c:v>2.8932129908789177</c:v>
                </c:pt>
                <c:pt idx="183">
                  <c:v>2.8210668270445507</c:v>
                </c:pt>
                <c:pt idx="184">
                  <c:v>2.7507197250049482</c:v>
                </c:pt>
                <c:pt idx="185">
                  <c:v>2.6821268227304667</c:v>
                </c:pt>
                <c:pt idx="186">
                  <c:v>2.6152443768865834</c:v>
                </c:pt>
                <c:pt idx="187">
                  <c:v>2.5500297349377887</c:v>
                </c:pt>
                <c:pt idx="188">
                  <c:v>2.4864413079469951</c:v>
                </c:pt>
                <c:pt idx="189">
                  <c:v>2.4244385440532787</c:v>
                </c:pt>
                <c:pt idx="190">
                  <c:v>2.36398190261104</c:v>
                </c:pt>
                <c:pt idx="191">
                  <c:v>2.3050328289738871</c:v>
                </c:pt>
                <c:pt idx="192">
                  <c:v>2.2475537299075588</c:v>
                </c:pt>
                <c:pt idx="193">
                  <c:v>2.1915079496156582</c:v>
                </c:pt>
                <c:pt idx="194">
                  <c:v>2.1368597463635148</c:v>
                </c:pt>
                <c:pt idx="195">
                  <c:v>2.0835742696847412</c:v>
                </c:pt>
                <c:pt idx="196">
                  <c:v>2.0316175381562798</c:v>
                </c:pt>
                <c:pt idx="197">
                  <c:v>1.9809564177276491</c:v>
                </c:pt>
                <c:pt idx="198">
                  <c:v>1.9315586005905481</c:v>
                </c:pt>
                <c:pt idx="199">
                  <c:v>1.883392584575408</c:v>
                </c:pt>
                <c:pt idx="200">
                  <c:v>1.8364276530616956</c:v>
                </c:pt>
                <c:pt idx="201">
                  <c:v>1.7906338553891934</c:v>
                </c:pt>
                <c:pt idx="202">
                  <c:v>1.7459819877577618</c:v>
                </c:pt>
                <c:pt idx="203">
                  <c:v>1.7024435746033415</c:v>
                </c:pt>
                <c:pt idx="204">
                  <c:v>1.6599908504384338</c:v>
                </c:pt>
                <c:pt idx="205">
                  <c:v>1.61859674214539</c:v>
                </c:pt>
                <c:pt idx="206">
                  <c:v>1.5782348517112161</c:v>
                </c:pt>
                <c:pt idx="207">
                  <c:v>1.5388794393929253</c:v>
                </c:pt>
                <c:pt idx="208">
                  <c:v>1.5005054073027231</c:v>
                </c:pt>
                <c:pt idx="209">
                  <c:v>1.4630882834024392</c:v>
                </c:pt>
                <c:pt idx="210">
                  <c:v>1.4266042058971617</c:v>
                </c:pt>
                <c:pt idx="211">
                  <c:v>1.3910299080179798</c:v>
                </c:pt>
                <c:pt idx="212">
                  <c:v>1.3563427031842021</c:v>
                </c:pt>
                <c:pt idx="213">
                  <c:v>1.322520470535594</c:v>
                </c:pt>
                <c:pt idx="214">
                  <c:v>1.2895416408253806</c:v>
                </c:pt>
                <c:pt idx="215">
                  <c:v>1.2573851826650153</c:v>
                </c:pt>
                <c:pt idx="216">
                  <c:v>1.2260305891119521</c:v>
                </c:pt>
                <c:pt idx="217">
                  <c:v>1.1954578645918899</c:v>
                </c:pt>
                <c:pt idx="218">
                  <c:v>1.1656475121470999</c:v>
                </c:pt>
                <c:pt idx="219">
                  <c:v>1.1365805210027919</c:v>
                </c:pt>
                <c:pt idx="220">
                  <c:v>1.10823835444342</c:v>
                </c:pt>
                <c:pt idx="221">
                  <c:v>1.0806029379914441</c:v>
                </c:pt>
                <c:pt idx="222">
                  <c:v>1.0536566478807576</c:v>
                </c:pt>
                <c:pt idx="223">
                  <c:v>1.0273822998176079</c:v>
                </c:pt>
                <c:pt idx="224">
                  <c:v>1.0017631380217624</c:v>
                </c:pt>
                <c:pt idx="225">
                  <c:v>0.97678282454093912</c:v>
                </c:pt>
                <c:pt idx="226">
                  <c:v>0.95242542883170689</c:v>
                </c:pt>
                <c:pt idx="227">
                  <c:v>0.92867541760020433</c:v>
                </c:pt>
                <c:pt idx="228">
                  <c:v>0.90551764489616493</c:v>
                </c:pt>
                <c:pt idx="229">
                  <c:v>0.88293734245402222</c:v>
                </c:pt>
                <c:pt idx="230">
                  <c:v>0.86092011027478554</c:v>
                </c:pt>
                <c:pt idx="231">
                  <c:v>0.8394519074428457</c:v>
                </c:pt>
                <c:pt idx="232">
                  <c:v>0.81851904317174751</c:v>
                </c:pt>
                <c:pt idx="233">
                  <c:v>0.79810816807323748</c:v>
                </c:pt>
                <c:pt idx="234">
                  <c:v>0.77820626564403961</c:v>
                </c:pt>
                <c:pt idx="235">
                  <c:v>0.75880064396492863</c:v>
                </c:pt>
                <c:pt idx="236">
                  <c:v>0.73987892760678309</c:v>
                </c:pt>
                <c:pt idx="237">
                  <c:v>0.72142904973847521</c:v>
                </c:pt>
                <c:pt idx="238">
                  <c:v>0.70343924443157524</c:v>
                </c:pt>
                <c:pt idx="239">
                  <c:v>0.68589803915692715</c:v>
                </c:pt>
                <c:pt idx="240">
                  <c:v>0.66879424746834892</c:v>
                </c:pt>
                <c:pt idx="241">
                  <c:v>0.65211696186875556</c:v>
                </c:pt>
                <c:pt idx="242">
                  <c:v>0.63585554685421075</c:v>
                </c:pt>
                <c:pt idx="243">
                  <c:v>0.6199996321313932</c:v>
                </c:pt>
                <c:pt idx="244">
                  <c:v>0.6045391060042028</c:v>
                </c:pt>
                <c:pt idx="245">
                  <c:v>0.58946410892532597</c:v>
                </c:pt>
                <c:pt idx="246">
                  <c:v>0.57476502720854006</c:v>
                </c:pt>
                <c:pt idx="247">
                  <c:v>0.56043248689782443</c:v>
                </c:pt>
                <c:pt idx="248">
                  <c:v>0.54645734778940058</c:v>
                </c:pt>
                <c:pt idx="249">
                  <c:v>0.53283069760277646</c:v>
                </c:pt>
                <c:pt idx="250">
                  <c:v>0.51954384629717865</c:v>
                </c:pt>
                <c:pt idx="251">
                  <c:v>0.50658832052971359</c:v>
                </c:pt>
                <c:pt idx="252">
                  <c:v>0.49395585825170846</c:v>
                </c:pt>
                <c:pt idx="253">
                  <c:v>0.48163840343980174</c:v>
                </c:pt>
                <c:pt idx="254">
                  <c:v>0.46962810095842938</c:v>
                </c:pt>
                <c:pt idx="255">
                  <c:v>0.45791729155041638</c:v>
                </c:pt>
                <c:pt idx="256">
                  <c:v>0.44649850695248428</c:v>
                </c:pt>
                <c:pt idx="257">
                  <c:v>0.435364465132561</c:v>
                </c:pt>
                <c:pt idx="258">
                  <c:v>0.42450806564585247</c:v>
                </c:pt>
                <c:pt idx="259">
                  <c:v>0.41392238510672463</c:v>
                </c:pt>
                <c:pt idx="260">
                  <c:v>0.40360067277349232</c:v>
                </c:pt>
                <c:pt idx="261">
                  <c:v>0.39353634624330736</c:v>
                </c:pt>
                <c:pt idx="262">
                  <c:v>0.38372298725440768</c:v>
                </c:pt>
                <c:pt idx="263">
                  <c:v>0.3741543375930273</c:v>
                </c:pt>
                <c:pt idx="264">
                  <c:v>0.36482429510240511</c:v>
                </c:pt>
                <c:pt idx="265">
                  <c:v>0.35572690979126598</c:v>
                </c:pt>
                <c:pt idx="266">
                  <c:v>0.34685638003939384</c:v>
                </c:pt>
                <c:pt idx="267">
                  <c:v>0.33820704889778358</c:v>
                </c:pt>
                <c:pt idx="268">
                  <c:v>0.3297734004810785</c:v>
                </c:pt>
                <c:pt idx="269">
                  <c:v>0.32155005644995088</c:v>
                </c:pt>
                <c:pt idx="270">
                  <c:v>0.31353177258121268</c:v>
                </c:pt>
                <c:pt idx="271">
                  <c:v>0.30571343542344531</c:v>
                </c:pt>
                <c:pt idx="272">
                  <c:v>0.29809005903603075</c:v>
                </c:pt>
                <c:pt idx="273">
                  <c:v>0.29065678180949861</c:v>
                </c:pt>
                <c:pt idx="274">
                  <c:v>0.28340886336515808</c:v>
                </c:pt>
                <c:pt idx="275">
                  <c:v>0.27634168153204852</c:v>
                </c:pt>
                <c:pt idx="276">
                  <c:v>0.26945072939927162</c:v>
                </c:pt>
                <c:pt idx="277">
                  <c:v>0.26273161244181997</c:v>
                </c:pt>
                <c:pt idx="278">
                  <c:v>0.25618004571809416</c:v>
                </c:pt>
                <c:pt idx="279">
                  <c:v>0.24979185113728075</c:v>
                </c:pt>
                <c:pt idx="280">
                  <c:v>0.24356295479489057</c:v>
                </c:pt>
                <c:pt idx="281">
                  <c:v>0.23748938437473438</c:v>
                </c:pt>
                <c:pt idx="282">
                  <c:v>0.23156726661567528</c:v>
                </c:pt>
                <c:pt idx="283">
                  <c:v>0.22579282484156454</c:v>
                </c:pt>
                <c:pt idx="284">
                  <c:v>0.22016237655275878</c:v>
                </c:pt>
                <c:pt idx="285">
                  <c:v>0.21467233107770642</c:v>
                </c:pt>
                <c:pt idx="286">
                  <c:v>0.20931918728308591</c:v>
                </c:pt>
                <c:pt idx="287">
                  <c:v>0.20409953134105491</c:v>
                </c:pt>
                <c:pt idx="288">
                  <c:v>0.19901003455216681</c:v>
                </c:pt>
                <c:pt idx="289">
                  <c:v>0.19404745122257799</c:v>
                </c:pt>
                <c:pt idx="290">
                  <c:v>0.18920861659419774</c:v>
                </c:pt>
                <c:pt idx="291">
                  <c:v>0.18449044482643906</c:v>
                </c:pt>
                <c:pt idx="292">
                  <c:v>0.17988992702830664</c:v>
                </c:pt>
                <c:pt idx="293">
                  <c:v>0.17540412933955987</c:v>
                </c:pt>
                <c:pt idx="294">
                  <c:v>0.17103019105971259</c:v>
                </c:pt>
                <c:pt idx="295">
                  <c:v>0.16676532282370071</c:v>
                </c:pt>
                <c:pt idx="296">
                  <c:v>0.16260680482303472</c:v>
                </c:pt>
                <c:pt idx="297">
                  <c:v>0.15855198507131624</c:v>
                </c:pt>
                <c:pt idx="298">
                  <c:v>0.15459827771299814</c:v>
                </c:pt>
                <c:pt idx="299">
                  <c:v>0.15074316137432714</c:v>
                </c:pt>
                <c:pt idx="300">
                  <c:v>0.1469841775554003</c:v>
                </c:pt>
                <c:pt idx="301">
                  <c:v>0.14331892906232249</c:v>
                </c:pt>
                <c:pt idx="302">
                  <c:v>0.13974507847845791</c:v>
                </c:pt>
                <c:pt idx="303">
                  <c:v>0.13626034667380391</c:v>
                </c:pt>
                <c:pt idx="304">
                  <c:v>0.13286251135153487</c:v>
                </c:pt>
                <c:pt idx="305">
                  <c:v>0.12954940563079073</c:v>
                </c:pt>
                <c:pt idx="306">
                  <c:v>0.12631891666480358</c:v>
                </c:pt>
                <c:pt idx="307">
                  <c:v>0.12316898429348846</c:v>
                </c:pt>
                <c:pt idx="308">
                  <c:v>0.12009759972962648</c:v>
                </c:pt>
                <c:pt idx="309">
                  <c:v>0.11710280427781426</c:v>
                </c:pt>
                <c:pt idx="310">
                  <c:v>0.11418268808535774</c:v>
                </c:pt>
                <c:pt idx="311">
                  <c:v>0.11133538892431243</c:v>
                </c:pt>
                <c:pt idx="312">
                  <c:v>0.10855909100389695</c:v>
                </c:pt>
                <c:pt idx="313">
                  <c:v>0.10585202381251878</c:v>
                </c:pt>
                <c:pt idx="314">
                  <c:v>0.10321246098867817</c:v>
                </c:pt>
                <c:pt idx="315">
                  <c:v>0.10063871922002386</c:v>
                </c:pt>
                <c:pt idx="316">
                  <c:v>9.8129157169867767E-2</c:v>
                </c:pt>
                <c:pt idx="317">
                  <c:v>9.5682174430461633E-2</c:v>
                </c:pt>
                <c:pt idx="318">
                  <c:v>9.3296210502382224E-2</c:v>
                </c:pt>
                <c:pt idx="319">
                  <c:v>9.0969743799360028E-2</c:v>
                </c:pt>
                <c:pt idx="320">
                  <c:v>8.8701290677930755E-2</c:v>
                </c:pt>
                <c:pt idx="321">
                  <c:v>8.6489404491277719E-2</c:v>
                </c:pt>
                <c:pt idx="322">
                  <c:v>8.4332674666672366E-2</c:v>
                </c:pt>
                <c:pt idx="323">
                  <c:v>8.2229725805916629E-2</c:v>
                </c:pt>
                <c:pt idx="324">
                  <c:v>8.0179216808220433E-2</c:v>
                </c:pt>
                <c:pt idx="325">
                  <c:v>7.817984001494821E-2</c:v>
                </c:pt>
                <c:pt idx="326">
                  <c:v>7.6230320375694147E-2</c:v>
                </c:pt>
                <c:pt idx="327">
                  <c:v>7.4329414635152732E-2</c:v>
                </c:pt>
                <c:pt idx="328">
                  <c:v>7.2475910540263561E-2</c:v>
                </c:pt>
                <c:pt idx="329">
                  <c:v>7.0668626067130424E-2</c:v>
                </c:pt>
                <c:pt idx="330">
                  <c:v>6.8906408667214675E-2</c:v>
                </c:pt>
                <c:pt idx="331">
                  <c:v>6.7188134532328983E-2</c:v>
                </c:pt>
                <c:pt idx="332">
                  <c:v>6.5512707877956697E-2</c:v>
                </c:pt>
                <c:pt idx="333">
                  <c:v>6.3879060244444272E-2</c:v>
                </c:pt>
                <c:pt idx="334">
                  <c:v>6.2286149815619883E-2</c:v>
                </c:pt>
                <c:pt idx="335">
                  <c:v>6.0732960754401162E-2</c:v>
                </c:pt>
                <c:pt idx="336">
                  <c:v>5.9218502554971193E-2</c:v>
                </c:pt>
                <c:pt idx="337">
                  <c:v>5.7741809411111497E-2</c:v>
                </c:pt>
                <c:pt idx="338">
                  <c:v>5.6301939600281813E-2</c:v>
                </c:pt>
                <c:pt idx="339">
                  <c:v>5.4897974883062632E-2</c:v>
                </c:pt>
                <c:pt idx="340">
                  <c:v>5.3529019917570843E-2</c:v>
                </c:pt>
                <c:pt idx="341">
                  <c:v>5.2194201688480553E-2</c:v>
                </c:pt>
                <c:pt idx="342">
                  <c:v>5.0892668950278427E-2</c:v>
                </c:pt>
                <c:pt idx="343">
                  <c:v>4.962359168440441E-2</c:v>
                </c:pt>
                <c:pt idx="344">
                  <c:v>4.8386160569930774E-2</c:v>
                </c:pt>
                <c:pt idx="345">
                  <c:v>4.7179586467436634E-2</c:v>
                </c:pt>
                <c:pt idx="346">
                  <c:v>4.6003099915755803E-2</c:v>
                </c:pt>
                <c:pt idx="347">
                  <c:v>4.4855950641273012E-2</c:v>
                </c:pt>
                <c:pt idx="348">
                  <c:v>4.3737407079456433E-2</c:v>
                </c:pt>
                <c:pt idx="349">
                  <c:v>4.2646755908321538E-2</c:v>
                </c:pt>
                <c:pt idx="350">
                  <c:v>4.1583301593528292E-2</c:v>
                </c:pt>
                <c:pt idx="351">
                  <c:v>4.0546365944822589E-2</c:v>
                </c:pt>
                <c:pt idx="352">
                  <c:v>3.9535287683538242E-2</c:v>
                </c:pt>
                <c:pt idx="353">
                  <c:v>3.8549422020882983E-2</c:v>
                </c:pt>
                <c:pt idx="354">
                  <c:v>3.7588140246742389E-2</c:v>
                </c:pt>
                <c:pt idx="355">
                  <c:v>3.6650829328735299E-2</c:v>
                </c:pt>
                <c:pt idx="356">
                  <c:v>3.5736891521269284E-2</c:v>
                </c:pt>
                <c:pt idx="357">
                  <c:v>3.4845743984343105E-2</c:v>
                </c:pt>
                <c:pt idx="358">
                  <c:v>3.3976818411856582E-2</c:v>
                </c:pt>
                <c:pt idx="359">
                  <c:v>3.3129560669187638E-2</c:v>
                </c:pt>
                <c:pt idx="360">
                  <c:v>3.230343043980767E-2</c:v>
                </c:pt>
                <c:pt idx="361">
                  <c:v>3.1497900880708612E-2</c:v>
                </c:pt>
                <c:pt idx="362">
                  <c:v>3.0712458286422453E-2</c:v>
                </c:pt>
                <c:pt idx="363">
                  <c:v>2.9946601761419316E-2</c:v>
                </c:pt>
                <c:pt idx="364">
                  <c:v>2.9199842900674216E-2</c:v>
                </c:pt>
                <c:pt idx="365">
                  <c:v>2.8471705478199234E-2</c:v>
                </c:pt>
                <c:pt idx="366">
                  <c:v>2.7761725143343099E-2</c:v>
                </c:pt>
                <c:pt idx="367">
                  <c:v>2.7069449124664035E-2</c:v>
                </c:pt>
                <c:pt idx="368">
                  <c:v>2.6394435941185578E-2</c:v>
                </c:pt>
                <c:pt idx="369">
                  <c:v>2.5736255120854812E-2</c:v>
                </c:pt>
                <c:pt idx="370">
                  <c:v>2.5094486926018827E-2</c:v>
                </c:pt>
                <c:pt idx="371">
                  <c:v>2.4468722085748986E-2</c:v>
                </c:pt>
                <c:pt idx="372">
                  <c:v>2.3858561534838445E-2</c:v>
                </c:pt>
                <c:pt idx="373">
                  <c:v>2.3263616159309192E-2</c:v>
                </c:pt>
                <c:pt idx="374">
                  <c:v>2.2683506548264207E-2</c:v>
                </c:pt>
                <c:pt idx="375">
                  <c:v>2.2117862751928216E-2</c:v>
                </c:pt>
                <c:pt idx="376">
                  <c:v>2.1566324045722597E-2</c:v>
                </c:pt>
                <c:pt idx="377">
                  <c:v>2.1028538700221599E-2</c:v>
                </c:pt>
                <c:pt idx="378">
                  <c:v>2.050416375684673E-2</c:v>
                </c:pt>
                <c:pt idx="379">
                  <c:v>1.999286480915376E-2</c:v>
                </c:pt>
                <c:pt idx="380">
                  <c:v>1.949431578957346E-2</c:v>
                </c:pt>
                <c:pt idx="381">
                  <c:v>1.9008198761471043E-2</c:v>
                </c:pt>
                <c:pt idx="382">
                  <c:v>1.8534203716389749E-2</c:v>
                </c:pt>
                <c:pt idx="383">
                  <c:v>1.8072028376351641E-2</c:v>
                </c:pt>
                <c:pt idx="384">
                  <c:v>1.7621378001087203E-2</c:v>
                </c:pt>
                <c:pt idx="385">
                  <c:v>1.7181965200072605E-2</c:v>
                </c:pt>
                <c:pt idx="386">
                  <c:v>1.6753509749254179E-2</c:v>
                </c:pt>
                <c:pt idx="387">
                  <c:v>1.6335738412342263E-2</c:v>
                </c:pt>
                <c:pt idx="388">
                  <c:v>1.5928384766562404E-2</c:v>
                </c:pt>
                <c:pt idx="389">
                  <c:v>1.5531189032750862E-2</c:v>
                </c:pt>
                <c:pt idx="390">
                  <c:v>1.5143897909687358E-2</c:v>
                </c:pt>
                <c:pt idx="391">
                  <c:v>1.4766264412558835E-2</c:v>
                </c:pt>
                <c:pt idx="392">
                  <c:v>1.4398047715451279E-2</c:v>
                </c:pt>
                <c:pt idx="393">
                  <c:v>1.4039012997769315E-2</c:v>
                </c:pt>
                <c:pt idx="394">
                  <c:v>1.3688931294485507E-2</c:v>
                </c:pt>
                <c:pt idx="395">
                  <c:v>1.334757935012371E-2</c:v>
                </c:pt>
                <c:pt idx="396">
                  <c:v>1.3014739476383947E-2</c:v>
                </c:pt>
                <c:pt idx="397">
                  <c:v>1.2690199413317449E-2</c:v>
                </c:pt>
                <c:pt idx="398">
                  <c:v>1.237375219396288E-2</c:v>
                </c:pt>
                <c:pt idx="399">
                  <c:v>1.20651960123593E-2</c:v>
                </c:pt>
                <c:pt idx="400">
                  <c:v>1.1764334094849073E-2</c:v>
                </c:pt>
                <c:pt idx="401">
                  <c:v>1.1470974574590774E-2</c:v>
                </c:pt>
                <c:pt idx="402">
                  <c:v>1.1184930369201361E-2</c:v>
                </c:pt>
                <c:pt idx="403">
                  <c:v>1.0906019061448901E-2</c:v>
                </c:pt>
                <c:pt idx="404">
                  <c:v>1.0634062782920999E-2</c:v>
                </c:pt>
                <c:pt idx="405">
                  <c:v>1.03688881005937E-2</c:v>
                </c:pt>
                <c:pt idx="406">
                  <c:v>1.0110325906229128E-2</c:v>
                </c:pt>
                <c:pt idx="407">
                  <c:v>9.8582113085312791E-3</c:v>
                </c:pt>
                <c:pt idx="408">
                  <c:v>9.6123835279906568E-3</c:v>
                </c:pt>
                <c:pt idx="409">
                  <c:v>9.3726857943514617E-3</c:v>
                </c:pt>
                <c:pt idx="410">
                  <c:v>9.1389652466353985E-3</c:v>
                </c:pt>
                <c:pt idx="411">
                  <c:v>8.9110728356587704E-3</c:v>
                </c:pt>
                <c:pt idx="412">
                  <c:v>8.6888632289798817E-3</c:v>
                </c:pt>
                <c:pt idx="413">
                  <c:v>8.4721947182174462E-3</c:v>
                </c:pt>
                <c:pt idx="414">
                  <c:v>8.2609291286793504E-3</c:v>
                </c:pt>
                <c:pt idx="415">
                  <c:v>8.0549317312458707E-3</c:v>
                </c:pt>
                <c:pt idx="416">
                  <c:v>7.8540711564492102E-3</c:v>
                </c:pt>
                <c:pt idx="417">
                  <c:v>7.6582193106962994E-3</c:v>
                </c:pt>
                <c:pt idx="418">
                  <c:v>7.467251294580356E-3</c:v>
                </c:pt>
                <c:pt idx="419">
                  <c:v>7.2810453232296261E-3</c:v>
                </c:pt>
                <c:pt idx="420">
                  <c:v>7.0994826486421459E-3</c:v>
                </c:pt>
                <c:pt idx="421">
                  <c:v>6.9224474839574479E-3</c:v>
                </c:pt>
                <c:pt idx="422">
                  <c:v>6.7498269296163375E-3</c:v>
                </c:pt>
                <c:pt idx="423">
                  <c:v>6.5815109013622804E-3</c:v>
                </c:pt>
                <c:pt idx="424">
                  <c:v>6.417392060038031E-3</c:v>
                </c:pt>
                <c:pt idx="425">
                  <c:v>6.2573657431327532E-3</c:v>
                </c:pt>
                <c:pt idx="426">
                  <c:v>6.10132989803637E-3</c:v>
                </c:pt>
                <c:pt idx="427">
                  <c:v>5.9491850169581372E-3</c:v>
                </c:pt>
                <c:pt idx="428">
                  <c:v>5.8008340734681304E-3</c:v>
                </c:pt>
                <c:pt idx="429">
                  <c:v>5.6561824606211706E-3</c:v>
                </c:pt>
                <c:pt idx="430">
                  <c:v>5.5151379306237099E-3</c:v>
                </c:pt>
                <c:pt idx="431">
                  <c:v>5.3776105360052052E-3</c:v>
                </c:pt>
                <c:pt idx="432">
                  <c:v>5.243512572256556E-3</c:v>
                </c:pt>
                <c:pt idx="433">
                  <c:v>5.1127585218986339E-3</c:v>
                </c:pt>
                <c:pt idx="434">
                  <c:v>4.9852649999459434E-3</c:v>
                </c:pt>
                <c:pt idx="435">
                  <c:v>4.8609507007298918E-3</c:v>
                </c:pt>
                <c:pt idx="436">
                  <c:v>4.7397363460483658E-3</c:v>
                </c:pt>
                <c:pt idx="437">
                  <c:v>4.6215446346078975E-3</c:v>
                </c:pt>
                <c:pt idx="438">
                  <c:v>4.506300192727076E-3</c:v>
                </c:pt>
                <c:pt idx="439">
                  <c:v>4.3939295262685986E-3</c:v>
                </c:pt>
                <c:pt idx="440">
                  <c:v>4.2843609737706657E-3</c:v>
                </c:pt>
                <c:pt idx="441">
                  <c:v>4.1775246607464438E-3</c:v>
                </c:pt>
                <c:pt idx="442">
                  <c:v>4.0733524551237049E-3</c:v>
                </c:pt>
                <c:pt idx="443">
                  <c:v>3.9717779237950276E-3</c:v>
                </c:pt>
                <c:pt idx="444">
                  <c:v>3.8727362902522574E-3</c:v>
                </c:pt>
                <c:pt idx="445">
                  <c:v>3.7761643932765852E-3</c:v>
                </c:pt>
                <c:pt idx="446">
                  <c:v>3.6820006466593449E-3</c:v>
                </c:pt>
                <c:pt idx="447">
                  <c:v>3.5901849999269413E-3</c:v>
                </c:pt>
                <c:pt idx="448">
                  <c:v>3.500658900045243E-3</c:v>
                </c:pt>
                <c:pt idx="449">
                  <c:v>3.4133652540789448E-3</c:v>
                </c:pt>
                <c:pt idx="450">
                  <c:v>3.3282483927819452E-3</c:v>
                </c:pt>
                <c:pt idx="451">
                  <c:v>3.2452540350958385E-3</c:v>
                </c:pt>
                <c:pt idx="452">
                  <c:v>3.164329253533508E-3</c:v>
                </c:pt>
                <c:pt idx="453">
                  <c:v>3.0854224404260624E-3</c:v>
                </c:pt>
                <c:pt idx="454">
                  <c:v>3.0084832750113576E-3</c:v>
                </c:pt>
                <c:pt idx="455">
                  <c:v>2.9334626913432244E-3</c:v>
                </c:pt>
                <c:pt idx="456">
                  <c:v>2.8603128470010256E-3</c:v>
                </c:pt>
                <c:pt idx="457">
                  <c:v>2.7889870925792625E-3</c:v>
                </c:pt>
                <c:pt idx="458">
                  <c:v>2.7194399419382584E-3</c:v>
                </c:pt>
                <c:pt idx="459">
                  <c:v>2.651627043196509E-3</c:v>
                </c:pt>
                <c:pt idx="460">
                  <c:v>2.585505150446402E-3</c:v>
                </c:pt>
                <c:pt idx="461">
                  <c:v>2.5210320961753289E-3</c:v>
                </c:pt>
                <c:pt idx="462">
                  <c:v>2.4581667643744022E-3</c:v>
                </c:pt>
                <c:pt idx="463">
                  <c:v>2.3968690643177948E-3</c:v>
                </c:pt>
                <c:pt idx="464">
                  <c:v>2.3370999049959784E-3</c:v>
                </c:pt>
                <c:pt idx="465">
                  <c:v>2.2788211701863801E-3</c:v>
                </c:pt>
                <c:pt idx="466">
                  <c:v>2.2219956941457912E-3</c:v>
                </c:pt>
                <c:pt idx="467">
                  <c:v>2.1665872379089185E-3</c:v>
                </c:pt>
                <c:pt idx="468">
                  <c:v>2.1125604661778202E-3</c:v>
                </c:pt>
                <c:pt idx="469">
                  <c:v>2.0598809247878947E-3</c:v>
                </c:pt>
                <c:pt idx="470">
                  <c:v>2.0085150187355147E-3</c:v>
                </c:pt>
                <c:pt idx="471">
                  <c:v>1.9584299907537107E-3</c:v>
                </c:pt>
                <c:pt idx="472">
                  <c:v>1.9095939004221281E-3</c:v>
                </c:pt>
                <c:pt idx="473">
                  <c:v>1.8619756037978241E-3</c:v>
                </c:pt>
                <c:pt idx="474">
                  <c:v>1.8155447335540167E-3</c:v>
                </c:pt>
                <c:pt idx="475">
                  <c:v>1.7702716796141422E-3</c:v>
                </c:pt>
                <c:pt idx="476">
                  <c:v>1.7261275702687862E-3</c:v>
                </c:pt>
                <c:pt idx="477">
                  <c:v>1.6830842537634823E-3</c:v>
                </c:pt>
                <c:pt idx="478">
                  <c:v>1.6411142803457383E-3</c:v>
                </c:pt>
                <c:pt idx="479">
                  <c:v>1.6001908847595881E-3</c:v>
                </c:pt>
                <c:pt idx="480">
                  <c:v>1.5602879691767829E-3</c:v>
                </c:pt>
                <c:pt idx="481">
                  <c:v>1.5213800865535802E-3</c:v>
                </c:pt>
                <c:pt idx="482">
                  <c:v>1.4834424244025827E-3</c:v>
                </c:pt>
                <c:pt idx="483">
                  <c:v>1.4464507889691705E-3</c:v>
                </c:pt>
                <c:pt idx="484">
                  <c:v>1.4103815898026039E-3</c:v>
                </c:pt>
                <c:pt idx="485">
                  <c:v>1.3752118247118005E-3</c:v>
                </c:pt>
                <c:pt idx="486">
                  <c:v>1.3409190650963117E-3</c:v>
                </c:pt>
                <c:pt idx="487">
                  <c:v>1.3074814416430592E-3</c:v>
                </c:pt>
                <c:pt idx="488">
                  <c:v>1.274877630379748E-3</c:v>
                </c:pt>
                <c:pt idx="489">
                  <c:v>1.243086839076061E-3</c:v>
                </c:pt>
                <c:pt idx="490">
                  <c:v>1.2120887939839561E-3</c:v>
                </c:pt>
                <c:pt idx="491">
                  <c:v>1.1818637269086138E-3</c:v>
                </c:pt>
                <c:pt idx="492">
                  <c:v>1.1523923626017866E-3</c:v>
                </c:pt>
                <c:pt idx="493">
                  <c:v>1.1236559064694963E-3</c:v>
                </c:pt>
                <c:pt idx="494">
                  <c:v>1.0956360325863181E-3</c:v>
                </c:pt>
                <c:pt idx="495">
                  <c:v>1.0683148720084397E-3</c:v>
                </c:pt>
                <c:pt idx="496">
                  <c:v>1.0416750013782468E-3</c:v>
                </c:pt>
                <c:pt idx="497">
                  <c:v>1.0156994318130147E-3</c:v>
                </c:pt>
                <c:pt idx="498">
                  <c:v>9.903715980707124E-4</c:v>
                </c:pt>
                <c:pt idx="499">
                  <c:v>9.6567534798592213E-4</c:v>
                </c:pt>
              </c:numCache>
            </c:numRef>
          </c:val>
          <c:smooth val="0"/>
        </c:ser>
        <c:dLbls>
          <c:showLegendKey val="0"/>
          <c:showVal val="0"/>
          <c:showCatName val="0"/>
          <c:showSerName val="0"/>
          <c:showPercent val="0"/>
          <c:showBubbleSize val="0"/>
        </c:dLbls>
        <c:marker val="1"/>
        <c:smooth val="0"/>
        <c:axId val="133934080"/>
        <c:axId val="295185792"/>
      </c:lineChart>
      <c:catAx>
        <c:axId val="133934080"/>
        <c:scaling>
          <c:orientation val="minMax"/>
        </c:scaling>
        <c:delete val="0"/>
        <c:axPos val="b"/>
        <c:majorTickMark val="out"/>
        <c:minorTickMark val="none"/>
        <c:tickLblPos val="nextTo"/>
        <c:crossAx val="295185792"/>
        <c:crosses val="autoZero"/>
        <c:auto val="1"/>
        <c:lblAlgn val="ctr"/>
        <c:lblOffset val="100"/>
        <c:noMultiLvlLbl val="0"/>
      </c:catAx>
      <c:valAx>
        <c:axId val="295185792"/>
        <c:scaling>
          <c:orientation val="minMax"/>
        </c:scaling>
        <c:delete val="0"/>
        <c:axPos val="l"/>
        <c:majorGridlines/>
        <c:numFmt formatCode="General" sourceLinked="1"/>
        <c:majorTickMark val="out"/>
        <c:minorTickMark val="none"/>
        <c:tickLblPos val="nextTo"/>
        <c:crossAx val="133934080"/>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0"/>
          <c:order val="0"/>
          <c:tx>
            <c:strRef>
              <c:f>'% voltage'!$D$1</c:f>
              <c:strCache>
                <c:ptCount val="1"/>
                <c:pt idx="0">
                  <c:v>Current (I)</c:v>
                </c:pt>
              </c:strCache>
            </c:strRef>
          </c:tx>
          <c:marker>
            <c:symbol val="none"/>
          </c:marker>
          <c:cat>
            <c:numRef>
              <c:f>'% voltage'!$A$2:$A$501</c:f>
              <c:numCache>
                <c:formatCode>General</c:formatCode>
                <c:ptCount val="500"/>
                <c:pt idx="0">
                  <c:v>1.0000000000000005E-2</c:v>
                </c:pt>
                <c:pt idx="1">
                  <c:v>2.0000000000000011E-2</c:v>
                </c:pt>
                <c:pt idx="2">
                  <c:v>3.0000000000000002E-2</c:v>
                </c:pt>
                <c:pt idx="3">
                  <c:v>4.0000000000000022E-2</c:v>
                </c:pt>
                <c:pt idx="4">
                  <c:v>0.05</c:v>
                </c:pt>
                <c:pt idx="5">
                  <c:v>6.0000000000000032E-2</c:v>
                </c:pt>
                <c:pt idx="6">
                  <c:v>7.0000000000000021E-2</c:v>
                </c:pt>
                <c:pt idx="7">
                  <c:v>8.0000000000000043E-2</c:v>
                </c:pt>
                <c:pt idx="8">
                  <c:v>9.0000000000000024E-2</c:v>
                </c:pt>
                <c:pt idx="9">
                  <c:v>0.1</c:v>
                </c:pt>
                <c:pt idx="10">
                  <c:v>0.11</c:v>
                </c:pt>
                <c:pt idx="11">
                  <c:v>0.12000000000000002</c:v>
                </c:pt>
                <c:pt idx="12">
                  <c:v>0.13</c:v>
                </c:pt>
                <c:pt idx="13">
                  <c:v>0.14000000000000001</c:v>
                </c:pt>
                <c:pt idx="14">
                  <c:v>0.15000000000000024</c:v>
                </c:pt>
                <c:pt idx="15">
                  <c:v>0.16</c:v>
                </c:pt>
                <c:pt idx="16">
                  <c:v>0.17</c:v>
                </c:pt>
                <c:pt idx="17">
                  <c:v>0.18000000000000024</c:v>
                </c:pt>
                <c:pt idx="18">
                  <c:v>0.19</c:v>
                </c:pt>
                <c:pt idx="19">
                  <c:v>0.2</c:v>
                </c:pt>
                <c:pt idx="20">
                  <c:v>0.21000000000000021</c:v>
                </c:pt>
                <c:pt idx="21">
                  <c:v>0.22</c:v>
                </c:pt>
                <c:pt idx="22">
                  <c:v>0.23</c:v>
                </c:pt>
                <c:pt idx="23">
                  <c:v>0.24000000000000021</c:v>
                </c:pt>
                <c:pt idx="24">
                  <c:v>0.25</c:v>
                </c:pt>
                <c:pt idx="25">
                  <c:v>0.26</c:v>
                </c:pt>
                <c:pt idx="26">
                  <c:v>0.27</c:v>
                </c:pt>
                <c:pt idx="27">
                  <c:v>0.28000000000000008</c:v>
                </c:pt>
                <c:pt idx="28">
                  <c:v>0.29000000000000031</c:v>
                </c:pt>
                <c:pt idx="29">
                  <c:v>0.30000000000000032</c:v>
                </c:pt>
                <c:pt idx="30">
                  <c:v>0.31000000000000055</c:v>
                </c:pt>
                <c:pt idx="31">
                  <c:v>0.32000000000000062</c:v>
                </c:pt>
                <c:pt idx="32">
                  <c:v>0.33000000000000074</c:v>
                </c:pt>
                <c:pt idx="33">
                  <c:v>0.34</c:v>
                </c:pt>
                <c:pt idx="34">
                  <c:v>0.35000000000000031</c:v>
                </c:pt>
                <c:pt idx="35">
                  <c:v>0.36000000000000032</c:v>
                </c:pt>
                <c:pt idx="36">
                  <c:v>0.37000000000000038</c:v>
                </c:pt>
                <c:pt idx="37">
                  <c:v>0.38000000000000062</c:v>
                </c:pt>
                <c:pt idx="38">
                  <c:v>0.39000000000000062</c:v>
                </c:pt>
                <c:pt idx="39">
                  <c:v>0.4</c:v>
                </c:pt>
                <c:pt idx="40">
                  <c:v>0.41000000000000031</c:v>
                </c:pt>
                <c:pt idx="41">
                  <c:v>0.42000000000000032</c:v>
                </c:pt>
                <c:pt idx="42">
                  <c:v>0.43000000000000038</c:v>
                </c:pt>
                <c:pt idx="43">
                  <c:v>0.44</c:v>
                </c:pt>
                <c:pt idx="44">
                  <c:v>0.45</c:v>
                </c:pt>
                <c:pt idx="45">
                  <c:v>0.46</c:v>
                </c:pt>
                <c:pt idx="46">
                  <c:v>0.47000000000000008</c:v>
                </c:pt>
                <c:pt idx="47">
                  <c:v>0.48000000000000032</c:v>
                </c:pt>
                <c:pt idx="48">
                  <c:v>0.49000000000000032</c:v>
                </c:pt>
                <c:pt idx="49">
                  <c:v>0.5</c:v>
                </c:pt>
                <c:pt idx="50">
                  <c:v>0.51</c:v>
                </c:pt>
                <c:pt idx="51">
                  <c:v>0.52</c:v>
                </c:pt>
                <c:pt idx="52">
                  <c:v>0.53</c:v>
                </c:pt>
                <c:pt idx="53">
                  <c:v>0.54</c:v>
                </c:pt>
                <c:pt idx="54">
                  <c:v>0.55000000000000004</c:v>
                </c:pt>
                <c:pt idx="55">
                  <c:v>0.56000000000000005</c:v>
                </c:pt>
                <c:pt idx="56">
                  <c:v>0.56999999999999995</c:v>
                </c:pt>
                <c:pt idx="57">
                  <c:v>0.58000000000000007</c:v>
                </c:pt>
                <c:pt idx="58">
                  <c:v>0.59</c:v>
                </c:pt>
                <c:pt idx="59">
                  <c:v>0.60000000000000064</c:v>
                </c:pt>
                <c:pt idx="60">
                  <c:v>0.61000000000000065</c:v>
                </c:pt>
                <c:pt idx="61">
                  <c:v>0.62000000000000111</c:v>
                </c:pt>
                <c:pt idx="62">
                  <c:v>0.63000000000000123</c:v>
                </c:pt>
                <c:pt idx="63">
                  <c:v>0.64000000000000123</c:v>
                </c:pt>
                <c:pt idx="64">
                  <c:v>0.65000000000000135</c:v>
                </c:pt>
                <c:pt idx="65">
                  <c:v>0.66000000000000136</c:v>
                </c:pt>
                <c:pt idx="66">
                  <c:v>0.67000000000000148</c:v>
                </c:pt>
                <c:pt idx="67">
                  <c:v>0.68</c:v>
                </c:pt>
                <c:pt idx="68">
                  <c:v>0.69000000000000061</c:v>
                </c:pt>
                <c:pt idx="69">
                  <c:v>0.70000000000000062</c:v>
                </c:pt>
                <c:pt idx="70">
                  <c:v>0.71000000000000063</c:v>
                </c:pt>
                <c:pt idx="71">
                  <c:v>0.72000000000000064</c:v>
                </c:pt>
                <c:pt idx="72">
                  <c:v>0.73000000000000065</c:v>
                </c:pt>
                <c:pt idx="73">
                  <c:v>0.7400000000000011</c:v>
                </c:pt>
                <c:pt idx="74">
                  <c:v>0.75000000000000122</c:v>
                </c:pt>
                <c:pt idx="75">
                  <c:v>0.76000000000000123</c:v>
                </c:pt>
                <c:pt idx="76">
                  <c:v>0.77000000000000124</c:v>
                </c:pt>
                <c:pt idx="77">
                  <c:v>0.78</c:v>
                </c:pt>
                <c:pt idx="78">
                  <c:v>0.79</c:v>
                </c:pt>
                <c:pt idx="79">
                  <c:v>0.8</c:v>
                </c:pt>
                <c:pt idx="80">
                  <c:v>0.81</c:v>
                </c:pt>
                <c:pt idx="81">
                  <c:v>0.82000000000000062</c:v>
                </c:pt>
                <c:pt idx="82">
                  <c:v>0.83000000000000063</c:v>
                </c:pt>
                <c:pt idx="83">
                  <c:v>0.84000000000000064</c:v>
                </c:pt>
                <c:pt idx="84">
                  <c:v>0.85000000000000064</c:v>
                </c:pt>
                <c:pt idx="85">
                  <c:v>0.86000000000000065</c:v>
                </c:pt>
                <c:pt idx="86">
                  <c:v>0.87000000000000111</c:v>
                </c:pt>
                <c:pt idx="87">
                  <c:v>0.88</c:v>
                </c:pt>
                <c:pt idx="88">
                  <c:v>0.89</c:v>
                </c:pt>
                <c:pt idx="89">
                  <c:v>0.9</c:v>
                </c:pt>
                <c:pt idx="90">
                  <c:v>0.91</c:v>
                </c:pt>
                <c:pt idx="91">
                  <c:v>0.92</c:v>
                </c:pt>
                <c:pt idx="92">
                  <c:v>0.93</c:v>
                </c:pt>
                <c:pt idx="93">
                  <c:v>0.94000000000000061</c:v>
                </c:pt>
                <c:pt idx="94">
                  <c:v>0.95000000000000062</c:v>
                </c:pt>
                <c:pt idx="95">
                  <c:v>0.96000000000000063</c:v>
                </c:pt>
                <c:pt idx="96">
                  <c:v>0.97000000000000064</c:v>
                </c:pt>
                <c:pt idx="97">
                  <c:v>0.98</c:v>
                </c:pt>
                <c:pt idx="98">
                  <c:v>0.99</c:v>
                </c:pt>
                <c:pt idx="99">
                  <c:v>1</c:v>
                </c:pt>
                <c:pt idx="100">
                  <c:v>1.01</c:v>
                </c:pt>
                <c:pt idx="101">
                  <c:v>1.02</c:v>
                </c:pt>
                <c:pt idx="102">
                  <c:v>1.03</c:v>
                </c:pt>
                <c:pt idx="103">
                  <c:v>1.04</c:v>
                </c:pt>
                <c:pt idx="104">
                  <c:v>1.05</c:v>
                </c:pt>
                <c:pt idx="105">
                  <c:v>1.06</c:v>
                </c:pt>
                <c:pt idx="106">
                  <c:v>1.07</c:v>
                </c:pt>
                <c:pt idx="107">
                  <c:v>1.08</c:v>
                </c:pt>
                <c:pt idx="108">
                  <c:v>1.0900000000000001</c:v>
                </c:pt>
                <c:pt idx="109">
                  <c:v>1.1000000000000001</c:v>
                </c:pt>
                <c:pt idx="110">
                  <c:v>1.1100000000000001</c:v>
                </c:pt>
                <c:pt idx="111">
                  <c:v>1.1200000000000001</c:v>
                </c:pt>
                <c:pt idx="112">
                  <c:v>1.1299999999999975</c:v>
                </c:pt>
                <c:pt idx="113">
                  <c:v>1.1399999999999975</c:v>
                </c:pt>
                <c:pt idx="114">
                  <c:v>1.1499999999999975</c:v>
                </c:pt>
                <c:pt idx="115">
                  <c:v>1.1599999999999975</c:v>
                </c:pt>
                <c:pt idx="116">
                  <c:v>1.1700000000000021</c:v>
                </c:pt>
                <c:pt idx="117">
                  <c:v>1.1800000000000022</c:v>
                </c:pt>
                <c:pt idx="118">
                  <c:v>1.1900000000000022</c:v>
                </c:pt>
                <c:pt idx="119">
                  <c:v>1.2</c:v>
                </c:pt>
                <c:pt idx="120">
                  <c:v>1.21</c:v>
                </c:pt>
                <c:pt idx="121">
                  <c:v>1.22</c:v>
                </c:pt>
                <c:pt idx="122">
                  <c:v>1.23</c:v>
                </c:pt>
                <c:pt idx="123">
                  <c:v>1.24</c:v>
                </c:pt>
                <c:pt idx="124">
                  <c:v>1.25</c:v>
                </c:pt>
                <c:pt idx="125">
                  <c:v>1.26</c:v>
                </c:pt>
                <c:pt idx="126">
                  <c:v>1.27</c:v>
                </c:pt>
                <c:pt idx="127">
                  <c:v>1.28</c:v>
                </c:pt>
                <c:pt idx="128">
                  <c:v>1.29</c:v>
                </c:pt>
                <c:pt idx="129">
                  <c:v>1.3</c:v>
                </c:pt>
                <c:pt idx="130">
                  <c:v>1.31</c:v>
                </c:pt>
                <c:pt idx="131">
                  <c:v>1.32</c:v>
                </c:pt>
                <c:pt idx="132">
                  <c:v>1.33</c:v>
                </c:pt>
                <c:pt idx="133">
                  <c:v>1.34</c:v>
                </c:pt>
                <c:pt idx="134">
                  <c:v>1.35</c:v>
                </c:pt>
                <c:pt idx="135">
                  <c:v>1.36</c:v>
                </c:pt>
                <c:pt idx="136">
                  <c:v>1.37</c:v>
                </c:pt>
                <c:pt idx="137">
                  <c:v>1.3800000000000001</c:v>
                </c:pt>
                <c:pt idx="138">
                  <c:v>1.3900000000000001</c:v>
                </c:pt>
                <c:pt idx="139">
                  <c:v>1.4</c:v>
                </c:pt>
                <c:pt idx="140">
                  <c:v>1.41</c:v>
                </c:pt>
                <c:pt idx="141">
                  <c:v>1.42</c:v>
                </c:pt>
                <c:pt idx="142">
                  <c:v>1.43</c:v>
                </c:pt>
                <c:pt idx="143">
                  <c:v>1.44</c:v>
                </c:pt>
                <c:pt idx="144">
                  <c:v>1.45</c:v>
                </c:pt>
                <c:pt idx="145">
                  <c:v>1.46</c:v>
                </c:pt>
                <c:pt idx="146">
                  <c:v>1.47</c:v>
                </c:pt>
                <c:pt idx="147">
                  <c:v>1.48</c:v>
                </c:pt>
                <c:pt idx="148">
                  <c:v>1.49</c:v>
                </c:pt>
                <c:pt idx="149">
                  <c:v>1.5</c:v>
                </c:pt>
                <c:pt idx="150">
                  <c:v>1.51</c:v>
                </c:pt>
                <c:pt idx="151">
                  <c:v>1.52</c:v>
                </c:pt>
                <c:pt idx="152">
                  <c:v>1.53</c:v>
                </c:pt>
                <c:pt idx="153">
                  <c:v>1.54</c:v>
                </c:pt>
                <c:pt idx="154">
                  <c:v>1.55</c:v>
                </c:pt>
                <c:pt idx="155">
                  <c:v>1.56</c:v>
                </c:pt>
                <c:pt idx="156">
                  <c:v>1.57</c:v>
                </c:pt>
                <c:pt idx="157">
                  <c:v>1.58</c:v>
                </c:pt>
                <c:pt idx="158">
                  <c:v>1.59</c:v>
                </c:pt>
                <c:pt idx="159">
                  <c:v>1.6</c:v>
                </c:pt>
                <c:pt idx="160">
                  <c:v>1.61</c:v>
                </c:pt>
                <c:pt idx="161">
                  <c:v>1.62</c:v>
                </c:pt>
                <c:pt idx="162">
                  <c:v>1.6300000000000001</c:v>
                </c:pt>
                <c:pt idx="163">
                  <c:v>1.6400000000000001</c:v>
                </c:pt>
                <c:pt idx="164">
                  <c:v>1.6500000000000001</c:v>
                </c:pt>
                <c:pt idx="165">
                  <c:v>1.6600000000000001</c:v>
                </c:pt>
                <c:pt idx="166">
                  <c:v>1.6700000000000021</c:v>
                </c:pt>
                <c:pt idx="167">
                  <c:v>1.6800000000000022</c:v>
                </c:pt>
                <c:pt idx="168">
                  <c:v>1.6900000000000022</c:v>
                </c:pt>
                <c:pt idx="169">
                  <c:v>1.7</c:v>
                </c:pt>
                <c:pt idx="170">
                  <c:v>1.71</c:v>
                </c:pt>
                <c:pt idx="171">
                  <c:v>1.72</c:v>
                </c:pt>
                <c:pt idx="172">
                  <c:v>1.73</c:v>
                </c:pt>
                <c:pt idx="173">
                  <c:v>1.74</c:v>
                </c:pt>
                <c:pt idx="174">
                  <c:v>1.75</c:v>
                </c:pt>
                <c:pt idx="175">
                  <c:v>1.76</c:v>
                </c:pt>
                <c:pt idx="176">
                  <c:v>1.77</c:v>
                </c:pt>
                <c:pt idx="177">
                  <c:v>1.78</c:v>
                </c:pt>
                <c:pt idx="178">
                  <c:v>1.79</c:v>
                </c:pt>
                <c:pt idx="179">
                  <c:v>1.8</c:v>
                </c:pt>
                <c:pt idx="180">
                  <c:v>1.81</c:v>
                </c:pt>
                <c:pt idx="181">
                  <c:v>1.82</c:v>
                </c:pt>
                <c:pt idx="182">
                  <c:v>1.83</c:v>
                </c:pt>
                <c:pt idx="183">
                  <c:v>1.84</c:v>
                </c:pt>
                <c:pt idx="184">
                  <c:v>1.85</c:v>
                </c:pt>
                <c:pt idx="185">
                  <c:v>1.86</c:v>
                </c:pt>
                <c:pt idx="186">
                  <c:v>1.87</c:v>
                </c:pt>
                <c:pt idx="187">
                  <c:v>1.8800000000000001</c:v>
                </c:pt>
                <c:pt idx="188">
                  <c:v>1.8900000000000001</c:v>
                </c:pt>
                <c:pt idx="189">
                  <c:v>1.9000000000000001</c:v>
                </c:pt>
                <c:pt idx="190">
                  <c:v>1.9100000000000001</c:v>
                </c:pt>
                <c:pt idx="191">
                  <c:v>1.9200000000000021</c:v>
                </c:pt>
                <c:pt idx="192">
                  <c:v>1.9300000000000022</c:v>
                </c:pt>
                <c:pt idx="193">
                  <c:v>1.9400000000000022</c:v>
                </c:pt>
                <c:pt idx="194">
                  <c:v>1.9500000000000022</c:v>
                </c:pt>
                <c:pt idx="195">
                  <c:v>1.9600000000000022</c:v>
                </c:pt>
                <c:pt idx="196">
                  <c:v>1.9700000000000022</c:v>
                </c:pt>
                <c:pt idx="197">
                  <c:v>1.9800000000000024</c:v>
                </c:pt>
                <c:pt idx="198">
                  <c:v>1.9900000000000024</c:v>
                </c:pt>
                <c:pt idx="199">
                  <c:v>2</c:v>
                </c:pt>
                <c:pt idx="200">
                  <c:v>2.0099999999999998</c:v>
                </c:pt>
                <c:pt idx="201">
                  <c:v>2.02</c:v>
                </c:pt>
                <c:pt idx="202">
                  <c:v>2.0299999999999998</c:v>
                </c:pt>
                <c:pt idx="203">
                  <c:v>2.04</c:v>
                </c:pt>
                <c:pt idx="204">
                  <c:v>2.0499999999999998</c:v>
                </c:pt>
                <c:pt idx="205">
                  <c:v>2.06</c:v>
                </c:pt>
                <c:pt idx="206">
                  <c:v>2.0699999999999998</c:v>
                </c:pt>
                <c:pt idx="207">
                  <c:v>2.08</c:v>
                </c:pt>
                <c:pt idx="208">
                  <c:v>2.09</c:v>
                </c:pt>
                <c:pt idx="209">
                  <c:v>2.1</c:v>
                </c:pt>
                <c:pt idx="210">
                  <c:v>2.11</c:v>
                </c:pt>
                <c:pt idx="211">
                  <c:v>2.12</c:v>
                </c:pt>
                <c:pt idx="212">
                  <c:v>2.13</c:v>
                </c:pt>
                <c:pt idx="213">
                  <c:v>2.14</c:v>
                </c:pt>
                <c:pt idx="214">
                  <c:v>2.15</c:v>
                </c:pt>
                <c:pt idx="215">
                  <c:v>2.16</c:v>
                </c:pt>
                <c:pt idx="216">
                  <c:v>2.17</c:v>
                </c:pt>
                <c:pt idx="217">
                  <c:v>2.1800000000000002</c:v>
                </c:pt>
                <c:pt idx="218">
                  <c:v>2.19</c:v>
                </c:pt>
                <c:pt idx="219">
                  <c:v>2.2000000000000002</c:v>
                </c:pt>
                <c:pt idx="220">
                  <c:v>2.21</c:v>
                </c:pt>
                <c:pt idx="221">
                  <c:v>2.2200000000000002</c:v>
                </c:pt>
                <c:pt idx="222">
                  <c:v>2.23</c:v>
                </c:pt>
                <c:pt idx="223">
                  <c:v>2.2400000000000002</c:v>
                </c:pt>
                <c:pt idx="224">
                  <c:v>2.25</c:v>
                </c:pt>
                <c:pt idx="225">
                  <c:v>2.2599999999999998</c:v>
                </c:pt>
                <c:pt idx="226">
                  <c:v>2.27</c:v>
                </c:pt>
                <c:pt idx="227">
                  <c:v>2.2799999999999998</c:v>
                </c:pt>
                <c:pt idx="228">
                  <c:v>2.29</c:v>
                </c:pt>
                <c:pt idx="229">
                  <c:v>2.2999999999999998</c:v>
                </c:pt>
                <c:pt idx="230">
                  <c:v>2.3099999999999987</c:v>
                </c:pt>
                <c:pt idx="231">
                  <c:v>2.3199999999999967</c:v>
                </c:pt>
                <c:pt idx="232">
                  <c:v>2.3299999999999987</c:v>
                </c:pt>
                <c:pt idx="233">
                  <c:v>2.34</c:v>
                </c:pt>
                <c:pt idx="234">
                  <c:v>2.3499999999999988</c:v>
                </c:pt>
                <c:pt idx="235">
                  <c:v>2.36</c:v>
                </c:pt>
                <c:pt idx="236">
                  <c:v>2.3699999999999997</c:v>
                </c:pt>
                <c:pt idx="237">
                  <c:v>2.38</c:v>
                </c:pt>
                <c:pt idx="238">
                  <c:v>2.3899999999999997</c:v>
                </c:pt>
                <c:pt idx="239">
                  <c:v>2.4</c:v>
                </c:pt>
                <c:pt idx="240">
                  <c:v>2.4099999999999997</c:v>
                </c:pt>
                <c:pt idx="241">
                  <c:v>2.42</c:v>
                </c:pt>
                <c:pt idx="242">
                  <c:v>2.4299999999999997</c:v>
                </c:pt>
                <c:pt idx="243">
                  <c:v>2.44</c:v>
                </c:pt>
                <c:pt idx="244">
                  <c:v>2.4499999999999997</c:v>
                </c:pt>
                <c:pt idx="245">
                  <c:v>2.46</c:v>
                </c:pt>
                <c:pt idx="246">
                  <c:v>2.4699999999999998</c:v>
                </c:pt>
                <c:pt idx="247">
                  <c:v>2.48</c:v>
                </c:pt>
                <c:pt idx="248">
                  <c:v>2.4899999999999998</c:v>
                </c:pt>
                <c:pt idx="249">
                  <c:v>2.5</c:v>
                </c:pt>
                <c:pt idx="250">
                  <c:v>2.5099999999999998</c:v>
                </c:pt>
                <c:pt idx="251">
                  <c:v>2.52</c:v>
                </c:pt>
                <c:pt idx="252">
                  <c:v>2.5299999999999998</c:v>
                </c:pt>
                <c:pt idx="253">
                  <c:v>2.54</c:v>
                </c:pt>
                <c:pt idx="254">
                  <c:v>2.5499999999999998</c:v>
                </c:pt>
                <c:pt idx="255">
                  <c:v>2.56</c:v>
                </c:pt>
                <c:pt idx="256">
                  <c:v>2.57</c:v>
                </c:pt>
                <c:pt idx="257">
                  <c:v>2.58</c:v>
                </c:pt>
                <c:pt idx="258">
                  <c:v>2.59</c:v>
                </c:pt>
                <c:pt idx="259">
                  <c:v>2.6</c:v>
                </c:pt>
                <c:pt idx="260">
                  <c:v>2.61</c:v>
                </c:pt>
                <c:pt idx="261">
                  <c:v>2.62</c:v>
                </c:pt>
                <c:pt idx="262">
                  <c:v>2.63</c:v>
                </c:pt>
                <c:pt idx="263">
                  <c:v>2.64</c:v>
                </c:pt>
                <c:pt idx="264">
                  <c:v>2.65</c:v>
                </c:pt>
                <c:pt idx="265">
                  <c:v>2.66</c:v>
                </c:pt>
                <c:pt idx="266">
                  <c:v>2.67</c:v>
                </c:pt>
                <c:pt idx="267">
                  <c:v>2.68</c:v>
                </c:pt>
                <c:pt idx="268">
                  <c:v>2.69</c:v>
                </c:pt>
                <c:pt idx="269">
                  <c:v>2.7</c:v>
                </c:pt>
                <c:pt idx="270">
                  <c:v>2.71</c:v>
                </c:pt>
                <c:pt idx="271">
                  <c:v>2.72</c:v>
                </c:pt>
                <c:pt idx="272">
                  <c:v>2.73</c:v>
                </c:pt>
                <c:pt idx="273">
                  <c:v>2.74</c:v>
                </c:pt>
                <c:pt idx="274">
                  <c:v>2.75</c:v>
                </c:pt>
                <c:pt idx="275">
                  <c:v>2.7600000000000002</c:v>
                </c:pt>
                <c:pt idx="276">
                  <c:v>2.77</c:v>
                </c:pt>
                <c:pt idx="277">
                  <c:v>2.7800000000000002</c:v>
                </c:pt>
                <c:pt idx="278">
                  <c:v>2.79</c:v>
                </c:pt>
                <c:pt idx="279">
                  <c:v>2.8</c:v>
                </c:pt>
                <c:pt idx="280">
                  <c:v>2.8099999999999987</c:v>
                </c:pt>
                <c:pt idx="281">
                  <c:v>2.82</c:v>
                </c:pt>
                <c:pt idx="282">
                  <c:v>2.8299999999999987</c:v>
                </c:pt>
                <c:pt idx="283">
                  <c:v>2.84</c:v>
                </c:pt>
                <c:pt idx="284">
                  <c:v>2.8499999999999988</c:v>
                </c:pt>
                <c:pt idx="285">
                  <c:v>2.86</c:v>
                </c:pt>
                <c:pt idx="286">
                  <c:v>2.8699999999999997</c:v>
                </c:pt>
                <c:pt idx="287">
                  <c:v>2.88</c:v>
                </c:pt>
                <c:pt idx="288">
                  <c:v>2.8899999999999997</c:v>
                </c:pt>
                <c:pt idx="289">
                  <c:v>2.9</c:v>
                </c:pt>
                <c:pt idx="290">
                  <c:v>2.9099999999999997</c:v>
                </c:pt>
                <c:pt idx="291">
                  <c:v>2.92</c:v>
                </c:pt>
                <c:pt idx="292">
                  <c:v>2.9299999999999997</c:v>
                </c:pt>
                <c:pt idx="293">
                  <c:v>2.94</c:v>
                </c:pt>
                <c:pt idx="294">
                  <c:v>2.9499999999999997</c:v>
                </c:pt>
                <c:pt idx="295">
                  <c:v>2.96</c:v>
                </c:pt>
                <c:pt idx="296">
                  <c:v>2.9699999999999998</c:v>
                </c:pt>
                <c:pt idx="297">
                  <c:v>2.98</c:v>
                </c:pt>
                <c:pt idx="298">
                  <c:v>2.9899999999999998</c:v>
                </c:pt>
                <c:pt idx="299">
                  <c:v>3</c:v>
                </c:pt>
                <c:pt idx="300">
                  <c:v>3.01</c:v>
                </c:pt>
                <c:pt idx="301">
                  <c:v>3.02</c:v>
                </c:pt>
                <c:pt idx="302">
                  <c:v>3.03</c:v>
                </c:pt>
                <c:pt idx="303">
                  <c:v>3.04</c:v>
                </c:pt>
                <c:pt idx="304">
                  <c:v>3.05</c:v>
                </c:pt>
                <c:pt idx="305">
                  <c:v>3.06</c:v>
                </c:pt>
                <c:pt idx="306">
                  <c:v>3.07</c:v>
                </c:pt>
                <c:pt idx="307">
                  <c:v>3.08</c:v>
                </c:pt>
                <c:pt idx="308">
                  <c:v>3.09</c:v>
                </c:pt>
                <c:pt idx="309">
                  <c:v>3.1</c:v>
                </c:pt>
                <c:pt idx="310">
                  <c:v>3.11</c:v>
                </c:pt>
                <c:pt idx="311">
                  <c:v>3.12</c:v>
                </c:pt>
                <c:pt idx="312">
                  <c:v>3.13</c:v>
                </c:pt>
                <c:pt idx="313">
                  <c:v>3.14</c:v>
                </c:pt>
                <c:pt idx="314">
                  <c:v>3.15</c:v>
                </c:pt>
                <c:pt idx="315">
                  <c:v>3.16</c:v>
                </c:pt>
                <c:pt idx="316">
                  <c:v>3.17</c:v>
                </c:pt>
                <c:pt idx="317">
                  <c:v>3.18</c:v>
                </c:pt>
                <c:pt idx="318">
                  <c:v>3.19</c:v>
                </c:pt>
                <c:pt idx="319">
                  <c:v>3.2</c:v>
                </c:pt>
                <c:pt idx="320">
                  <c:v>3.21</c:v>
                </c:pt>
                <c:pt idx="321">
                  <c:v>3.22</c:v>
                </c:pt>
                <c:pt idx="322">
                  <c:v>3.23</c:v>
                </c:pt>
                <c:pt idx="323">
                  <c:v>3.24</c:v>
                </c:pt>
                <c:pt idx="324">
                  <c:v>3.25</c:v>
                </c:pt>
                <c:pt idx="325">
                  <c:v>3.2600000000000002</c:v>
                </c:pt>
                <c:pt idx="326">
                  <c:v>3.27</c:v>
                </c:pt>
                <c:pt idx="327">
                  <c:v>3.2800000000000002</c:v>
                </c:pt>
                <c:pt idx="328">
                  <c:v>3.29</c:v>
                </c:pt>
                <c:pt idx="329">
                  <c:v>3.3</c:v>
                </c:pt>
                <c:pt idx="330">
                  <c:v>3.3099999999999987</c:v>
                </c:pt>
                <c:pt idx="331">
                  <c:v>3.32</c:v>
                </c:pt>
                <c:pt idx="332">
                  <c:v>3.3299999999999987</c:v>
                </c:pt>
                <c:pt idx="333">
                  <c:v>3.34</c:v>
                </c:pt>
                <c:pt idx="334">
                  <c:v>3.3499999999999988</c:v>
                </c:pt>
                <c:pt idx="335">
                  <c:v>3.36</c:v>
                </c:pt>
                <c:pt idx="336">
                  <c:v>3.3699999999999997</c:v>
                </c:pt>
                <c:pt idx="337">
                  <c:v>3.38</c:v>
                </c:pt>
                <c:pt idx="338">
                  <c:v>3.3899999999999997</c:v>
                </c:pt>
                <c:pt idx="339">
                  <c:v>3.4</c:v>
                </c:pt>
                <c:pt idx="340">
                  <c:v>3.4099999999999997</c:v>
                </c:pt>
                <c:pt idx="341">
                  <c:v>3.42</c:v>
                </c:pt>
                <c:pt idx="342">
                  <c:v>3.4299999999999997</c:v>
                </c:pt>
                <c:pt idx="343">
                  <c:v>3.44</c:v>
                </c:pt>
                <c:pt idx="344">
                  <c:v>3.4499999999999997</c:v>
                </c:pt>
                <c:pt idx="345">
                  <c:v>3.46</c:v>
                </c:pt>
                <c:pt idx="346">
                  <c:v>3.4699999999999998</c:v>
                </c:pt>
                <c:pt idx="347">
                  <c:v>3.48</c:v>
                </c:pt>
                <c:pt idx="348">
                  <c:v>3.4899999999999998</c:v>
                </c:pt>
                <c:pt idx="349">
                  <c:v>3.5</c:v>
                </c:pt>
                <c:pt idx="350">
                  <c:v>3.51</c:v>
                </c:pt>
                <c:pt idx="351">
                  <c:v>3.52</c:v>
                </c:pt>
                <c:pt idx="352">
                  <c:v>3.53</c:v>
                </c:pt>
                <c:pt idx="353">
                  <c:v>3.54</c:v>
                </c:pt>
                <c:pt idx="354">
                  <c:v>3.55</c:v>
                </c:pt>
                <c:pt idx="355">
                  <c:v>3.56</c:v>
                </c:pt>
                <c:pt idx="356">
                  <c:v>3.57</c:v>
                </c:pt>
                <c:pt idx="357">
                  <c:v>3.58</c:v>
                </c:pt>
                <c:pt idx="358">
                  <c:v>3.59</c:v>
                </c:pt>
                <c:pt idx="359">
                  <c:v>3.6</c:v>
                </c:pt>
                <c:pt idx="360">
                  <c:v>3.61</c:v>
                </c:pt>
                <c:pt idx="361">
                  <c:v>3.62</c:v>
                </c:pt>
                <c:pt idx="362">
                  <c:v>3.63</c:v>
                </c:pt>
                <c:pt idx="363">
                  <c:v>3.64</c:v>
                </c:pt>
                <c:pt idx="364">
                  <c:v>3.65</c:v>
                </c:pt>
                <c:pt idx="365">
                  <c:v>3.66</c:v>
                </c:pt>
                <c:pt idx="366">
                  <c:v>3.67</c:v>
                </c:pt>
                <c:pt idx="367">
                  <c:v>3.68</c:v>
                </c:pt>
                <c:pt idx="368">
                  <c:v>3.69</c:v>
                </c:pt>
                <c:pt idx="369">
                  <c:v>3.7</c:v>
                </c:pt>
                <c:pt idx="370">
                  <c:v>3.71</c:v>
                </c:pt>
                <c:pt idx="371">
                  <c:v>3.72</c:v>
                </c:pt>
                <c:pt idx="372">
                  <c:v>3.73</c:v>
                </c:pt>
                <c:pt idx="373">
                  <c:v>3.74</c:v>
                </c:pt>
                <c:pt idx="374">
                  <c:v>3.75</c:v>
                </c:pt>
                <c:pt idx="375">
                  <c:v>3.7600000000000002</c:v>
                </c:pt>
                <c:pt idx="376">
                  <c:v>3.77</c:v>
                </c:pt>
                <c:pt idx="377">
                  <c:v>3.7800000000000002</c:v>
                </c:pt>
                <c:pt idx="378">
                  <c:v>3.79</c:v>
                </c:pt>
                <c:pt idx="379">
                  <c:v>3.8</c:v>
                </c:pt>
                <c:pt idx="380">
                  <c:v>3.8099999999999987</c:v>
                </c:pt>
                <c:pt idx="381">
                  <c:v>3.82</c:v>
                </c:pt>
                <c:pt idx="382">
                  <c:v>3.8299999999999987</c:v>
                </c:pt>
                <c:pt idx="383">
                  <c:v>3.84</c:v>
                </c:pt>
                <c:pt idx="384">
                  <c:v>3.8499999999999988</c:v>
                </c:pt>
                <c:pt idx="385">
                  <c:v>3.86</c:v>
                </c:pt>
                <c:pt idx="386">
                  <c:v>3.8699999999999997</c:v>
                </c:pt>
                <c:pt idx="387">
                  <c:v>3.88</c:v>
                </c:pt>
                <c:pt idx="388">
                  <c:v>3.8899999999999997</c:v>
                </c:pt>
                <c:pt idx="389">
                  <c:v>3.9</c:v>
                </c:pt>
                <c:pt idx="390">
                  <c:v>3.9099999999999997</c:v>
                </c:pt>
                <c:pt idx="391">
                  <c:v>3.92</c:v>
                </c:pt>
                <c:pt idx="392">
                  <c:v>3.9299999999999997</c:v>
                </c:pt>
                <c:pt idx="393">
                  <c:v>3.94</c:v>
                </c:pt>
                <c:pt idx="394">
                  <c:v>3.9499999999999997</c:v>
                </c:pt>
                <c:pt idx="395">
                  <c:v>3.96</c:v>
                </c:pt>
                <c:pt idx="396">
                  <c:v>3.9699999999999998</c:v>
                </c:pt>
                <c:pt idx="397">
                  <c:v>3.98</c:v>
                </c:pt>
                <c:pt idx="398">
                  <c:v>3.9899999999999998</c:v>
                </c:pt>
                <c:pt idx="399">
                  <c:v>4</c:v>
                </c:pt>
                <c:pt idx="400">
                  <c:v>4.01</c:v>
                </c:pt>
                <c:pt idx="401">
                  <c:v>4.0199999999999996</c:v>
                </c:pt>
                <c:pt idx="402">
                  <c:v>4.03</c:v>
                </c:pt>
                <c:pt idx="403">
                  <c:v>4.04</c:v>
                </c:pt>
                <c:pt idx="404">
                  <c:v>4.05</c:v>
                </c:pt>
                <c:pt idx="405">
                  <c:v>4.0599999999999996</c:v>
                </c:pt>
                <c:pt idx="406">
                  <c:v>4.07</c:v>
                </c:pt>
                <c:pt idx="407">
                  <c:v>4.08</c:v>
                </c:pt>
                <c:pt idx="408">
                  <c:v>4.09</c:v>
                </c:pt>
                <c:pt idx="409">
                  <c:v>4.0999999999999996</c:v>
                </c:pt>
                <c:pt idx="410">
                  <c:v>4.1099999999999985</c:v>
                </c:pt>
                <c:pt idx="411">
                  <c:v>4.1199999999999966</c:v>
                </c:pt>
                <c:pt idx="412">
                  <c:v>4.13</c:v>
                </c:pt>
                <c:pt idx="413">
                  <c:v>4.1399999999999997</c:v>
                </c:pt>
                <c:pt idx="414">
                  <c:v>4.1499999999999995</c:v>
                </c:pt>
                <c:pt idx="415">
                  <c:v>4.1599999999999975</c:v>
                </c:pt>
                <c:pt idx="416">
                  <c:v>4.17</c:v>
                </c:pt>
                <c:pt idx="417">
                  <c:v>4.18</c:v>
                </c:pt>
                <c:pt idx="418">
                  <c:v>4.1899999999999995</c:v>
                </c:pt>
                <c:pt idx="419">
                  <c:v>4.2</c:v>
                </c:pt>
                <c:pt idx="420">
                  <c:v>4.21</c:v>
                </c:pt>
                <c:pt idx="421">
                  <c:v>4.22</c:v>
                </c:pt>
                <c:pt idx="422">
                  <c:v>4.2300000000000004</c:v>
                </c:pt>
                <c:pt idx="423">
                  <c:v>4.24</c:v>
                </c:pt>
                <c:pt idx="424">
                  <c:v>4.25</c:v>
                </c:pt>
                <c:pt idx="425">
                  <c:v>4.26</c:v>
                </c:pt>
                <c:pt idx="426">
                  <c:v>4.2699999999999996</c:v>
                </c:pt>
                <c:pt idx="427">
                  <c:v>4.28</c:v>
                </c:pt>
                <c:pt idx="428">
                  <c:v>4.29</c:v>
                </c:pt>
                <c:pt idx="429">
                  <c:v>4.3</c:v>
                </c:pt>
                <c:pt idx="430">
                  <c:v>4.3099999999999996</c:v>
                </c:pt>
                <c:pt idx="431">
                  <c:v>4.3199999999999985</c:v>
                </c:pt>
                <c:pt idx="432">
                  <c:v>4.33</c:v>
                </c:pt>
                <c:pt idx="433">
                  <c:v>4.34</c:v>
                </c:pt>
                <c:pt idx="434">
                  <c:v>4.3499999999999996</c:v>
                </c:pt>
                <c:pt idx="435">
                  <c:v>4.3599999999999985</c:v>
                </c:pt>
                <c:pt idx="436">
                  <c:v>4.37</c:v>
                </c:pt>
                <c:pt idx="437">
                  <c:v>4.38</c:v>
                </c:pt>
                <c:pt idx="438">
                  <c:v>4.3899999999999997</c:v>
                </c:pt>
                <c:pt idx="439">
                  <c:v>4.4000000000000004</c:v>
                </c:pt>
                <c:pt idx="440">
                  <c:v>4.41</c:v>
                </c:pt>
                <c:pt idx="441">
                  <c:v>4.42</c:v>
                </c:pt>
                <c:pt idx="442">
                  <c:v>4.4300000000000024</c:v>
                </c:pt>
                <c:pt idx="443">
                  <c:v>4.4400000000000004</c:v>
                </c:pt>
                <c:pt idx="444">
                  <c:v>4.45</c:v>
                </c:pt>
                <c:pt idx="445">
                  <c:v>4.46</c:v>
                </c:pt>
                <c:pt idx="446">
                  <c:v>4.4700000000000024</c:v>
                </c:pt>
                <c:pt idx="447">
                  <c:v>4.4800000000000004</c:v>
                </c:pt>
                <c:pt idx="448">
                  <c:v>4.49</c:v>
                </c:pt>
                <c:pt idx="449">
                  <c:v>4.5</c:v>
                </c:pt>
                <c:pt idx="450">
                  <c:v>4.51</c:v>
                </c:pt>
                <c:pt idx="451">
                  <c:v>4.5199999999999996</c:v>
                </c:pt>
                <c:pt idx="452">
                  <c:v>4.53</c:v>
                </c:pt>
                <c:pt idx="453">
                  <c:v>4.54</c:v>
                </c:pt>
                <c:pt idx="454">
                  <c:v>4.55</c:v>
                </c:pt>
                <c:pt idx="455">
                  <c:v>4.5599999999999996</c:v>
                </c:pt>
                <c:pt idx="456">
                  <c:v>4.57</c:v>
                </c:pt>
                <c:pt idx="457">
                  <c:v>4.58</c:v>
                </c:pt>
                <c:pt idx="458">
                  <c:v>4.59</c:v>
                </c:pt>
                <c:pt idx="459">
                  <c:v>4.5999999999999996</c:v>
                </c:pt>
                <c:pt idx="460">
                  <c:v>4.6099999999999985</c:v>
                </c:pt>
                <c:pt idx="461">
                  <c:v>4.6199999999999966</c:v>
                </c:pt>
                <c:pt idx="462">
                  <c:v>4.63</c:v>
                </c:pt>
                <c:pt idx="463">
                  <c:v>4.6399999999999997</c:v>
                </c:pt>
                <c:pt idx="464">
                  <c:v>4.6499999999999995</c:v>
                </c:pt>
                <c:pt idx="465">
                  <c:v>4.6599999999999975</c:v>
                </c:pt>
                <c:pt idx="466">
                  <c:v>4.67</c:v>
                </c:pt>
                <c:pt idx="467">
                  <c:v>4.68</c:v>
                </c:pt>
                <c:pt idx="468">
                  <c:v>4.6899999999999995</c:v>
                </c:pt>
                <c:pt idx="469">
                  <c:v>4.7</c:v>
                </c:pt>
                <c:pt idx="470">
                  <c:v>4.71</c:v>
                </c:pt>
                <c:pt idx="471">
                  <c:v>4.72</c:v>
                </c:pt>
                <c:pt idx="472">
                  <c:v>4.7300000000000004</c:v>
                </c:pt>
                <c:pt idx="473">
                  <c:v>4.74</c:v>
                </c:pt>
                <c:pt idx="474">
                  <c:v>4.75</c:v>
                </c:pt>
                <c:pt idx="475">
                  <c:v>4.76</c:v>
                </c:pt>
                <c:pt idx="476">
                  <c:v>4.7699999999999996</c:v>
                </c:pt>
                <c:pt idx="477">
                  <c:v>4.78</c:v>
                </c:pt>
                <c:pt idx="478">
                  <c:v>4.79</c:v>
                </c:pt>
                <c:pt idx="479">
                  <c:v>4.8</c:v>
                </c:pt>
                <c:pt idx="480">
                  <c:v>4.8099999999999996</c:v>
                </c:pt>
                <c:pt idx="481">
                  <c:v>4.8199999999999985</c:v>
                </c:pt>
                <c:pt idx="482">
                  <c:v>4.83</c:v>
                </c:pt>
                <c:pt idx="483">
                  <c:v>4.84</c:v>
                </c:pt>
                <c:pt idx="484">
                  <c:v>4.8499999999999996</c:v>
                </c:pt>
                <c:pt idx="485">
                  <c:v>4.8599999999999985</c:v>
                </c:pt>
                <c:pt idx="486">
                  <c:v>4.87</c:v>
                </c:pt>
                <c:pt idx="487">
                  <c:v>4.88</c:v>
                </c:pt>
                <c:pt idx="488">
                  <c:v>4.8899999999999997</c:v>
                </c:pt>
                <c:pt idx="489">
                  <c:v>4.9000000000000004</c:v>
                </c:pt>
                <c:pt idx="490">
                  <c:v>4.91</c:v>
                </c:pt>
                <c:pt idx="491">
                  <c:v>4.92</c:v>
                </c:pt>
                <c:pt idx="492">
                  <c:v>4.9300000000000024</c:v>
                </c:pt>
                <c:pt idx="493">
                  <c:v>4.9400000000000004</c:v>
                </c:pt>
                <c:pt idx="494">
                  <c:v>4.95</c:v>
                </c:pt>
                <c:pt idx="495">
                  <c:v>4.96</c:v>
                </c:pt>
                <c:pt idx="496">
                  <c:v>4.9700000000000024</c:v>
                </c:pt>
                <c:pt idx="497">
                  <c:v>4.9800000000000004</c:v>
                </c:pt>
                <c:pt idx="498">
                  <c:v>4.99</c:v>
                </c:pt>
                <c:pt idx="499">
                  <c:v>5</c:v>
                </c:pt>
              </c:numCache>
            </c:numRef>
          </c:cat>
          <c:val>
            <c:numRef>
              <c:f>'% voltage'!$D$2:$D$512</c:f>
              <c:numCache>
                <c:formatCode>General</c:formatCode>
                <c:ptCount val="511"/>
                <c:pt idx="0">
                  <c:v>0.63704158645755382</c:v>
                </c:pt>
                <c:pt idx="1">
                  <c:v>0.62115609623932044</c:v>
                </c:pt>
                <c:pt idx="2">
                  <c:v>0.60566673212154565</c:v>
                </c:pt>
                <c:pt idx="3">
                  <c:v>0.59056361616622899</c:v>
                </c:pt>
                <c:pt idx="4">
                  <c:v>0.57583711675506788</c:v>
                </c:pt>
                <c:pt idx="5">
                  <c:v>0.56147784244712962</c:v>
                </c:pt>
                <c:pt idx="6">
                  <c:v>0.54747663598971896</c:v>
                </c:pt>
                <c:pt idx="7">
                  <c:v>0.53382456847857496</c:v>
                </c:pt>
                <c:pt idx="8">
                  <c:v>0.52051293366368667</c:v>
                </c:pt>
                <c:pt idx="9">
                  <c:v>0.50753324239712649</c:v>
                </c:pt>
                <c:pt idx="10">
                  <c:v>0.49487721721930422</c:v>
                </c:pt>
                <c:pt idx="11">
                  <c:v>0.48253678708023062</c:v>
                </c:pt>
                <c:pt idx="12">
                  <c:v>0.47050408219242912</c:v>
                </c:pt>
                <c:pt idx="13">
                  <c:v>0.45877142901217233</c:v>
                </c:pt>
                <c:pt idx="14">
                  <c:v>0.44733134534588681</c:v>
                </c:pt>
                <c:pt idx="15">
                  <c:v>0.43617653557857444</c:v>
                </c:pt>
                <c:pt idx="16">
                  <c:v>0.42529988602122509</c:v>
                </c:pt>
                <c:pt idx="17">
                  <c:v>0.4146944603742525</c:v>
                </c:pt>
                <c:pt idx="18">
                  <c:v>0.40435349530403891</c:v>
                </c:pt>
                <c:pt idx="19">
                  <c:v>0.39427039612980885</c:v>
                </c:pt>
                <c:pt idx="20">
                  <c:v>0.38443873261803102</c:v>
                </c:pt>
                <c:pt idx="21">
                  <c:v>0.37485223488171632</c:v>
                </c:pt>
                <c:pt idx="22">
                  <c:v>0.36550478938195163</c:v>
                </c:pt>
                <c:pt idx="23">
                  <c:v>0.35639043502915058</c:v>
                </c:pt>
                <c:pt idx="24">
                  <c:v>0.34750335938153104</c:v>
                </c:pt>
                <c:pt idx="25">
                  <c:v>0.33883789493837746</c:v>
                </c:pt>
                <c:pt idx="26">
                  <c:v>0.3303885155257375</c:v>
                </c:pt>
                <c:pt idx="27">
                  <c:v>0.32214983277225162</c:v>
                </c:pt>
                <c:pt idx="28">
                  <c:v>0.31411659267286357</c:v>
                </c:pt>
                <c:pt idx="29">
                  <c:v>0.30628367223820641</c:v>
                </c:pt>
                <c:pt idx="30">
                  <c:v>0.29864607622755907</c:v>
                </c:pt>
                <c:pt idx="31">
                  <c:v>0.29119893396325613</c:v>
                </c:pt>
                <c:pt idx="32">
                  <c:v>0.28393749622454195</c:v>
                </c:pt>
                <c:pt idx="33">
                  <c:v>0.27685713221887831</c:v>
                </c:pt>
                <c:pt idx="34">
                  <c:v>0.26995332662877924</c:v>
                </c:pt>
                <c:pt idx="35">
                  <c:v>0.26322167673228286</c:v>
                </c:pt>
                <c:pt idx="36">
                  <c:v>0.25665788959523034</c:v>
                </c:pt>
                <c:pt idx="37">
                  <c:v>0.25025777933356047</c:v>
                </c:pt>
                <c:pt idx="38">
                  <c:v>0.24401726444387095</c:v>
                </c:pt>
                <c:pt idx="39">
                  <c:v>0.23793236520054398</c:v>
                </c:pt>
                <c:pt idx="40">
                  <c:v>0.23199920111778458</c:v>
                </c:pt>
                <c:pt idx="41">
                  <c:v>0.22621398847493601</c:v>
                </c:pt>
                <c:pt idx="42">
                  <c:v>0.22057303790351512</c:v>
                </c:pt>
                <c:pt idx="43">
                  <c:v>0.21507275203441434</c:v>
                </c:pt>
                <c:pt idx="44">
                  <c:v>0.20970962320376788</c:v>
                </c:pt>
                <c:pt idx="45">
                  <c:v>0.20448023121603698</c:v>
                </c:pt>
                <c:pt idx="46">
                  <c:v>0.19938124116286429</c:v>
                </c:pt>
                <c:pt idx="47">
                  <c:v>0.19440940129632714</c:v>
                </c:pt>
                <c:pt idx="48">
                  <c:v>0.18956154095521671</c:v>
                </c:pt>
                <c:pt idx="49">
                  <c:v>0.18483456854303495</c:v>
                </c:pt>
                <c:pt idx="50">
                  <c:v>0.18022546955640698</c:v>
                </c:pt>
                <c:pt idx="51">
                  <c:v>0.1757313046626589</c:v>
                </c:pt>
                <c:pt idx="52">
                  <c:v>0.17134920782534077</c:v>
                </c:pt>
                <c:pt idx="53">
                  <c:v>0.16707638447647949</c:v>
                </c:pt>
                <c:pt idx="54">
                  <c:v>0.16291010973442124</c:v>
                </c:pt>
                <c:pt idx="55">
                  <c:v>0.15884772666610639</c:v>
                </c:pt>
                <c:pt idx="56">
                  <c:v>0.15488664459268181</c:v>
                </c:pt>
                <c:pt idx="57">
                  <c:v>0.15102433743736127</c:v>
                </c:pt>
                <c:pt idx="58">
                  <c:v>0.14725834211448549</c:v>
                </c:pt>
                <c:pt idx="59">
                  <c:v>0.14358625695875588</c:v>
                </c:pt>
                <c:pt idx="60">
                  <c:v>0.14000574019363421</c:v>
                </c:pt>
                <c:pt idx="61">
                  <c:v>0.13651450843793392</c:v>
                </c:pt>
                <c:pt idx="62">
                  <c:v>0.13311033524965427</c:v>
                </c:pt>
                <c:pt idx="63">
                  <c:v>0.12979104970612751</c:v>
                </c:pt>
                <c:pt idx="64">
                  <c:v>0.12655453501956468</c:v>
                </c:pt>
                <c:pt idx="65">
                  <c:v>0.12339872718713479</c:v>
                </c:pt>
                <c:pt idx="66">
                  <c:v>0.12032161367469651</c:v>
                </c:pt>
                <c:pt idx="67">
                  <c:v>0.1173212321333595</c:v>
                </c:pt>
                <c:pt idx="68">
                  <c:v>0.11439566914804591</c:v>
                </c:pt>
                <c:pt idx="69">
                  <c:v>0.11154305901726194</c:v>
                </c:pt>
                <c:pt idx="70">
                  <c:v>0.10876158256329362</c:v>
                </c:pt>
                <c:pt idx="71">
                  <c:v>0.10604946597207308</c:v>
                </c:pt>
                <c:pt idx="72">
                  <c:v>0.10340497966197806</c:v>
                </c:pt>
                <c:pt idx="73">
                  <c:v>0.10082643718083292</c:v>
                </c:pt>
                <c:pt idx="74">
                  <c:v>9.8312194130419167E-2</c:v>
                </c:pt>
                <c:pt idx="75">
                  <c:v>9.5860647117803746E-2</c:v>
                </c:pt>
                <c:pt idx="76">
                  <c:v>9.3470232732816225E-2</c:v>
                </c:pt>
                <c:pt idx="77">
                  <c:v>9.1139426551025346E-2</c:v>
                </c:pt>
                <c:pt idx="78">
                  <c:v>8.8866742161576986E-2</c:v>
                </c:pt>
                <c:pt idx="79">
                  <c:v>8.6650730219273026E-2</c:v>
                </c:pt>
                <c:pt idx="80">
                  <c:v>8.4489977520292525E-2</c:v>
                </c:pt>
                <c:pt idx="81">
                  <c:v>8.2383106100954159E-2</c:v>
                </c:pt>
                <c:pt idx="82">
                  <c:v>8.0328772358958245E-2</c:v>
                </c:pt>
                <c:pt idx="83">
                  <c:v>7.8325666196538399E-2</c:v>
                </c:pt>
                <c:pt idx="84">
                  <c:v>7.6372510184980744E-2</c:v>
                </c:pt>
                <c:pt idx="85">
                  <c:v>7.4468058749978125E-2</c:v>
                </c:pt>
                <c:pt idx="86">
                  <c:v>7.2611097377296485E-2</c:v>
                </c:pt>
                <c:pt idx="87">
                  <c:v>7.0800441838250114E-2</c:v>
                </c:pt>
                <c:pt idx="88">
                  <c:v>6.903493743449178E-2</c:v>
                </c:pt>
                <c:pt idx="89">
                  <c:v>6.7313458261632333E-2</c:v>
                </c:pt>
                <c:pt idx="90">
                  <c:v>6.5634906491226122E-2</c:v>
                </c:pt>
                <c:pt idx="91">
                  <c:v>6.3998211670658889E-2</c:v>
                </c:pt>
                <c:pt idx="92">
                  <c:v>6.2402330040494176E-2</c:v>
                </c:pt>
                <c:pt idx="93">
                  <c:v>6.0846243868843124E-2</c:v>
                </c:pt>
                <c:pt idx="94">
                  <c:v>5.9328960802333172E-2</c:v>
                </c:pt>
                <c:pt idx="95">
                  <c:v>5.7849513233259396E-2</c:v>
                </c:pt>
                <c:pt idx="96">
                  <c:v>5.6406957682519507E-2</c:v>
                </c:pt>
                <c:pt idx="97">
                  <c:v>5.5000374197933133E-2</c:v>
                </c:pt>
                <c:pt idx="98">
                  <c:v>5.3628865767566633E-2</c:v>
                </c:pt>
                <c:pt idx="99">
                  <c:v>5.2291557747688587E-2</c:v>
                </c:pt>
                <c:pt idx="100">
                  <c:v>5.0987597304986192E-2</c:v>
                </c:pt>
                <c:pt idx="101">
                  <c:v>4.9716152872694756E-2</c:v>
                </c:pt>
                <c:pt idx="102">
                  <c:v>4.8476413620287172E-2</c:v>
                </c:pt>
                <c:pt idx="103">
                  <c:v>4.7267588936388133E-2</c:v>
                </c:pt>
                <c:pt idx="104">
                  <c:v>4.6088907924581923E-2</c:v>
                </c:pt>
                <c:pt idx="105">
                  <c:v>4.4939618911793489E-2</c:v>
                </c:pt>
                <c:pt idx="106">
                  <c:v>4.3818988968928593E-2</c:v>
                </c:pt>
                <c:pt idx="107">
                  <c:v>4.2726303443467721E-2</c:v>
                </c:pt>
                <c:pt idx="108">
                  <c:v>4.1660865503714353E-2</c:v>
                </c:pt>
                <c:pt idx="109">
                  <c:v>4.0621995694409677E-2</c:v>
                </c:pt>
                <c:pt idx="110">
                  <c:v>3.9609031503426456E-2</c:v>
                </c:pt>
                <c:pt idx="111">
                  <c:v>3.8621326939270346E-2</c:v>
                </c:pt>
                <c:pt idx="112">
                  <c:v>3.7658252119115283E-2</c:v>
                </c:pt>
                <c:pt idx="113">
                  <c:v>3.6719192867111755E-2</c:v>
                </c:pt>
                <c:pt idx="114">
                  <c:v>3.580355032271279E-2</c:v>
                </c:pt>
                <c:pt idx="115">
                  <c:v>3.4910740558766001E-2</c:v>
                </c:pt>
                <c:pt idx="116">
                  <c:v>3.4040194209128995E-2</c:v>
                </c:pt>
                <c:pt idx="117">
                  <c:v>3.3191356105571501E-2</c:v>
                </c:pt>
                <c:pt idx="118">
                  <c:v>3.2363684923730873E-2</c:v>
                </c:pt>
                <c:pt idx="119">
                  <c:v>3.1556652837896777E-2</c:v>
                </c:pt>
                <c:pt idx="120">
                  <c:v>3.0769745184404118E-2</c:v>
                </c:pt>
                <c:pt idx="121">
                  <c:v>3.0002460133419482E-2</c:v>
                </c:pt>
                <c:pt idx="122">
                  <c:v>2.9254308368912782E-2</c:v>
                </c:pt>
                <c:pt idx="123">
                  <c:v>2.8524812776608132E-2</c:v>
                </c:pt>
                <c:pt idx="124">
                  <c:v>2.7813508139717016E-2</c:v>
                </c:pt>
                <c:pt idx="125">
                  <c:v>2.7119940842258206E-2</c:v>
                </c:pt>
                <c:pt idx="126">
                  <c:v>2.6443668579776345E-2</c:v>
                </c:pt>
                <c:pt idx="127">
                  <c:v>2.5784260077273104E-2</c:v>
                </c:pt>
                <c:pt idx="128">
                  <c:v>2.5141294814173765E-2</c:v>
                </c:pt>
                <c:pt idx="129">
                  <c:v>2.4514362756150401E-2</c:v>
                </c:pt>
                <c:pt idx="130">
                  <c:v>2.3903064093633627E-2</c:v>
                </c:pt>
                <c:pt idx="131">
                  <c:v>2.3307008986844291E-2</c:v>
                </c:pt>
                <c:pt idx="132">
                  <c:v>2.2725817317183289E-2</c:v>
                </c:pt>
                <c:pt idx="133">
                  <c:v>2.2159118444820859E-2</c:v>
                </c:pt>
                <c:pt idx="134">
                  <c:v>2.1606550972330791E-2</c:v>
                </c:pt>
                <c:pt idx="135">
                  <c:v>2.10677625142188E-2</c:v>
                </c:pt>
                <c:pt idx="136">
                  <c:v>2.0542409472197234E-2</c:v>
                </c:pt>
                <c:pt idx="137">
                  <c:v>2.0030156816065091E-2</c:v>
                </c:pt>
                <c:pt idx="138">
                  <c:v>1.9530677870050507E-2</c:v>
                </c:pt>
                <c:pt idx="139">
                  <c:v>1.9043654104482256E-2</c:v>
                </c:pt>
                <c:pt idx="140">
                  <c:v>1.8568774932655494E-2</c:v>
                </c:pt>
                <c:pt idx="141">
                  <c:v>1.8105737512763363E-2</c:v>
                </c:pt>
                <c:pt idx="142">
                  <c:v>1.7654246554767536E-2</c:v>
                </c:pt>
                <c:pt idx="143">
                  <c:v>1.7214014132084517E-2</c:v>
                </c:pt>
                <c:pt idx="144">
                  <c:v>1.6784759497968215E-2</c:v>
                </c:pt>
                <c:pt idx="145">
                  <c:v>1.6366208906470562E-2</c:v>
                </c:pt>
                <c:pt idx="146">
                  <c:v>1.5958095437867983E-2</c:v>
                </c:pt>
                <c:pt idx="147">
                  <c:v>1.5560158828439462E-2</c:v>
                </c:pt>
                <c:pt idx="148">
                  <c:v>1.5172145304490627E-2</c:v>
                </c:pt>
                <c:pt idx="149">
                  <c:v>1.4793807420516145E-2</c:v>
                </c:pt>
                <c:pt idx="150">
                  <c:v>1.4424903901397616E-2</c:v>
                </c:pt>
                <c:pt idx="151">
                  <c:v>1.4065199488536861E-2</c:v>
                </c:pt>
                <c:pt idx="152">
                  <c:v>1.3714464789825747E-2</c:v>
                </c:pt>
                <c:pt idx="153">
                  <c:v>1.3372476133357406E-2</c:v>
                </c:pt>
                <c:pt idx="154">
                  <c:v>1.3039015424785324E-2</c:v>
                </c:pt>
                <c:pt idx="155">
                  <c:v>1.2713870008239422E-2</c:v>
                </c:pt>
                <c:pt idx="156">
                  <c:v>1.2396832530710082E-2</c:v>
                </c:pt>
                <c:pt idx="157">
                  <c:v>1.2087700809814502E-2</c:v>
                </c:pt>
                <c:pt idx="158">
                  <c:v>1.1786277704859903E-2</c:v>
                </c:pt>
                <c:pt idx="159">
                  <c:v>1.1492370991122318E-2</c:v>
                </c:pt>
                <c:pt idx="160">
                  <c:v>1.1205793237260196E-2</c:v>
                </c:pt>
                <c:pt idx="161">
                  <c:v>1.0926361685784985E-2</c:v>
                </c:pt>
                <c:pt idx="162">
                  <c:v>1.0653898136512501E-2</c:v>
                </c:pt>
                <c:pt idx="163">
                  <c:v>1.0388228832920007E-2</c:v>
                </c:pt>
                <c:pt idx="164">
                  <c:v>1.0129184351337958E-2</c:v>
                </c:pt>
                <c:pt idx="165">
                  <c:v>9.8765994929041236E-3</c:v>
                </c:pt>
                <c:pt idx="166">
                  <c:v>9.630313178212448E-3</c:v>
                </c:pt>
                <c:pt idx="167">
                  <c:v>9.3901683445891046E-3</c:v>
                </c:pt>
                <c:pt idx="168">
                  <c:v>9.1560118459293894E-3</c:v>
                </c:pt>
                <c:pt idx="169">
                  <c:v>8.927694355033166E-3</c:v>
                </c:pt>
                <c:pt idx="170">
                  <c:v>8.7050702683751802E-3</c:v>
                </c:pt>
                <c:pt idx="171">
                  <c:v>8.4879976132503157E-3</c:v>
                </c:pt>
                <c:pt idx="172">
                  <c:v>8.2763379572340246E-3</c:v>
                </c:pt>
                <c:pt idx="173">
                  <c:v>8.0699563199008763E-3</c:v>
                </c:pt>
                <c:pt idx="174">
                  <c:v>7.8687210867440533E-3</c:v>
                </c:pt>
                <c:pt idx="175">
                  <c:v>7.6725039252419852E-3</c:v>
                </c:pt>
                <c:pt idx="176">
                  <c:v>7.4811797030172877E-3</c:v>
                </c:pt>
                <c:pt idx="177">
                  <c:v>7.2946264080369812E-3</c:v>
                </c:pt>
                <c:pt idx="178">
                  <c:v>7.1127250708026123E-3</c:v>
                </c:pt>
                <c:pt idx="179">
                  <c:v>6.9353596884803833E-3</c:v>
                </c:pt>
                <c:pt idx="180">
                  <c:v>6.7624171509233924E-3</c:v>
                </c:pt>
                <c:pt idx="181">
                  <c:v>6.5937871685387795E-3</c:v>
                </c:pt>
                <c:pt idx="182">
                  <c:v>6.4293622019531765E-3</c:v>
                </c:pt>
                <c:pt idx="183">
                  <c:v>6.2690373934323543E-3</c:v>
                </c:pt>
                <c:pt idx="184">
                  <c:v>6.1127105000109956E-3</c:v>
                </c:pt>
                <c:pt idx="185">
                  <c:v>5.9602818282899154E-3</c:v>
                </c:pt>
                <c:pt idx="186">
                  <c:v>5.8116541708590824E-3</c:v>
                </c:pt>
                <c:pt idx="187">
                  <c:v>5.6667327443062033E-3</c:v>
                </c:pt>
                <c:pt idx="188">
                  <c:v>5.5254251287710984E-3</c:v>
                </c:pt>
                <c:pt idx="189">
                  <c:v>5.3876412090072927E-3</c:v>
                </c:pt>
                <c:pt idx="190">
                  <c:v>5.2532931169134191E-3</c:v>
                </c:pt>
                <c:pt idx="191">
                  <c:v>5.1222951754975364E-3</c:v>
                </c:pt>
                <c:pt idx="192">
                  <c:v>4.9945638442390125E-3</c:v>
                </c:pt>
                <c:pt idx="193">
                  <c:v>4.8700176658125734E-3</c:v>
                </c:pt>
                <c:pt idx="194">
                  <c:v>4.7485772141411548E-3</c:v>
                </c:pt>
                <c:pt idx="195">
                  <c:v>4.630165043743883E-3</c:v>
                </c:pt>
                <c:pt idx="196">
                  <c:v>4.5147056403472855E-3</c:v>
                </c:pt>
                <c:pt idx="197">
                  <c:v>4.4021253727281094E-3</c:v>
                </c:pt>
                <c:pt idx="198">
                  <c:v>4.2923524457567823E-3</c:v>
                </c:pt>
                <c:pt idx="199">
                  <c:v>4.1853168546120163E-3</c:v>
                </c:pt>
                <c:pt idx="200">
                  <c:v>4.0809503401371015E-3</c:v>
                </c:pt>
                <c:pt idx="201">
                  <c:v>3.979186345309335E-3</c:v>
                </c:pt>
                <c:pt idx="202">
                  <c:v>3.8799599727950282E-3</c:v>
                </c:pt>
                <c:pt idx="203">
                  <c:v>3.7832079435629897E-3</c:v>
                </c:pt>
                <c:pt idx="204">
                  <c:v>3.6888685565298627E-3</c:v>
                </c:pt>
                <c:pt idx="205">
                  <c:v>3.5968816492119885E-3</c:v>
                </c:pt>
                <c:pt idx="206">
                  <c:v>3.5071885593582603E-3</c:v>
                </c:pt>
                <c:pt idx="207">
                  <c:v>3.4197320875398352E-3</c:v>
                </c:pt>
                <c:pt idx="208">
                  <c:v>3.3344564606727191E-3</c:v>
                </c:pt>
                <c:pt idx="209">
                  <c:v>3.2513072964498783E-3</c:v>
                </c:pt>
                <c:pt idx="210">
                  <c:v>3.1702315686603848E-3</c:v>
                </c:pt>
                <c:pt idx="211">
                  <c:v>3.0911775733732886E-3</c:v>
                </c:pt>
                <c:pt idx="212">
                  <c:v>3.0140948959648962E-3</c:v>
                </c:pt>
                <c:pt idx="213">
                  <c:v>2.9389343789680005E-3</c:v>
                </c:pt>
                <c:pt idx="214">
                  <c:v>2.8656480907230733E-3</c:v>
                </c:pt>
                <c:pt idx="215">
                  <c:v>2.7941892948111506E-3</c:v>
                </c:pt>
                <c:pt idx="216">
                  <c:v>2.7245124202487803E-3</c:v>
                </c:pt>
                <c:pt idx="217">
                  <c:v>2.6565730324264159E-3</c:v>
                </c:pt>
                <c:pt idx="218">
                  <c:v>2.5903278047713441E-3</c:v>
                </c:pt>
                <c:pt idx="219">
                  <c:v>2.5257344911173161E-3</c:v>
                </c:pt>
                <c:pt idx="220">
                  <c:v>2.4627518987631594E-3</c:v>
                </c:pt>
                <c:pt idx="221">
                  <c:v>2.4013398622032092E-3</c:v>
                </c:pt>
                <c:pt idx="222">
                  <c:v>2.3414592175127992E-3</c:v>
                </c:pt>
                <c:pt idx="223">
                  <c:v>2.2830717773724796E-3</c:v>
                </c:pt>
                <c:pt idx="224">
                  <c:v>2.2261403067150337E-3</c:v>
                </c:pt>
                <c:pt idx="225">
                  <c:v>2.1706284989798648E-3</c:v>
                </c:pt>
                <c:pt idx="226">
                  <c:v>2.1165009529593532E-3</c:v>
                </c:pt>
                <c:pt idx="227">
                  <c:v>2.063723150222681E-3</c:v>
                </c:pt>
                <c:pt idx="228">
                  <c:v>2.0122614331025924E-3</c:v>
                </c:pt>
                <c:pt idx="229">
                  <c:v>1.9620829832311688E-3</c:v>
                </c:pt>
                <c:pt idx="230">
                  <c:v>1.9131558006106346E-3</c:v>
                </c:pt>
                <c:pt idx="231">
                  <c:v>1.8654486832063257E-3</c:v>
                </c:pt>
                <c:pt idx="232">
                  <c:v>1.8189312070483277E-3</c:v>
                </c:pt>
                <c:pt idx="233">
                  <c:v>1.7735737068294165E-3</c:v>
                </c:pt>
                <c:pt idx="234">
                  <c:v>1.7293472569867574E-3</c:v>
                </c:pt>
                <c:pt idx="235">
                  <c:v>1.6862236532553961E-3</c:v>
                </c:pt>
                <c:pt idx="236">
                  <c:v>1.6441753946817427E-3</c:v>
                </c:pt>
                <c:pt idx="237">
                  <c:v>1.6031756660855009E-3</c:v>
                </c:pt>
                <c:pt idx="238">
                  <c:v>1.5631983209590541E-3</c:v>
                </c:pt>
                <c:pt idx="239">
                  <c:v>1.5242178647931776E-3</c:v>
                </c:pt>
                <c:pt idx="240">
                  <c:v>1.4862094388185514E-3</c:v>
                </c:pt>
                <c:pt idx="241">
                  <c:v>1.4491488041527929E-3</c:v>
                </c:pt>
                <c:pt idx="242">
                  <c:v>1.4130123263426928E-3</c:v>
                </c:pt>
                <c:pt idx="243">
                  <c:v>1.377776960291981E-3</c:v>
                </c:pt>
                <c:pt idx="244">
                  <c:v>1.3434202355648952E-3</c:v>
                </c:pt>
                <c:pt idx="245">
                  <c:v>1.3099202420562854E-3</c:v>
                </c:pt>
                <c:pt idx="246">
                  <c:v>1.2772556160189745E-3</c:v>
                </c:pt>
                <c:pt idx="247">
                  <c:v>1.2454055264396141E-3</c:v>
                </c:pt>
                <c:pt idx="248">
                  <c:v>1.2143496617542243E-3</c:v>
                </c:pt>
                <c:pt idx="249">
                  <c:v>1.1840682168950589E-3</c:v>
                </c:pt>
                <c:pt idx="250">
                  <c:v>1.154541880660399E-3</c:v>
                </c:pt>
                <c:pt idx="251">
                  <c:v>1.1257518233993668E-3</c:v>
                </c:pt>
                <c:pt idx="252">
                  <c:v>1.0976796850037966E-3</c:v>
                </c:pt>
                <c:pt idx="253">
                  <c:v>1.0703075631995616E-3</c:v>
                </c:pt>
                <c:pt idx="254">
                  <c:v>1.043618002129843E-3</c:v>
                </c:pt>
                <c:pt idx="255">
                  <c:v>1.0175939812231468E-3</c:v>
                </c:pt>
                <c:pt idx="256">
                  <c:v>9.9221890433885598E-4</c:v>
                </c:pt>
                <c:pt idx="257">
                  <c:v>9.6747658918346568E-4</c:v>
                </c:pt>
                <c:pt idx="258">
                  <c:v>9.4335125699078373E-4</c:v>
                </c:pt>
                <c:pt idx="259">
                  <c:v>9.1982752245938632E-4</c:v>
                </c:pt>
                <c:pt idx="260">
                  <c:v>8.9689038394109724E-4</c:v>
                </c:pt>
                <c:pt idx="261">
                  <c:v>8.7452521387401704E-4</c:v>
                </c:pt>
                <c:pt idx="262">
                  <c:v>8.5271774945423534E-4</c:v>
                </c:pt>
                <c:pt idx="263">
                  <c:v>8.3145408354006541E-4</c:v>
                </c:pt>
                <c:pt idx="264">
                  <c:v>8.1072065578312151E-4</c:v>
                </c:pt>
                <c:pt idx="265">
                  <c:v>7.9050424398059108E-4</c:v>
                </c:pt>
                <c:pt idx="266">
                  <c:v>7.7079195564309596E-4</c:v>
                </c:pt>
                <c:pt idx="267">
                  <c:v>7.5157121977285424E-4</c:v>
                </c:pt>
                <c:pt idx="268">
                  <c:v>7.3282977884684265E-4</c:v>
                </c:pt>
                <c:pt idx="269">
                  <c:v>7.1455568099989067E-4</c:v>
                </c:pt>
                <c:pt idx="270">
                  <c:v>6.9673727240269524E-4</c:v>
                </c:pt>
                <c:pt idx="271">
                  <c:v>6.7936318982987924E-4</c:v>
                </c:pt>
                <c:pt idx="272">
                  <c:v>6.6242235341340311E-4</c:v>
                </c:pt>
                <c:pt idx="273">
                  <c:v>6.4590395957666376E-4</c:v>
                </c:pt>
                <c:pt idx="274">
                  <c:v>6.2979747414479306E-4</c:v>
                </c:pt>
                <c:pt idx="275">
                  <c:v>6.1409262562677283E-4</c:v>
                </c:pt>
                <c:pt idx="276">
                  <c:v>5.9877939866504739E-4</c:v>
                </c:pt>
                <c:pt idx="277">
                  <c:v>5.8384802764849058E-4</c:v>
                </c:pt>
                <c:pt idx="278">
                  <c:v>5.6928899048465408E-4</c:v>
                </c:pt>
                <c:pt idx="279">
                  <c:v>5.5509300252728924E-4</c:v>
                </c:pt>
                <c:pt idx="280">
                  <c:v>5.4125101065531287E-4</c:v>
                </c:pt>
                <c:pt idx="281">
                  <c:v>5.2775418749940995E-4</c:v>
                </c:pt>
                <c:pt idx="282">
                  <c:v>5.1459392581261162E-4</c:v>
                </c:pt>
                <c:pt idx="283">
                  <c:v>5.0176183298125492E-4</c:v>
                </c:pt>
                <c:pt idx="284">
                  <c:v>4.892497256727969E-4</c:v>
                </c:pt>
                <c:pt idx="285">
                  <c:v>4.7704962461712474E-4</c:v>
                </c:pt>
                <c:pt idx="286">
                  <c:v>4.6515374951797004E-4</c:v>
                </c:pt>
                <c:pt idx="287">
                  <c:v>4.5355451409123459E-4</c:v>
                </c:pt>
                <c:pt idx="288">
                  <c:v>4.4224452122703701E-4</c:v>
                </c:pt>
                <c:pt idx="289">
                  <c:v>4.3121655827239554E-4</c:v>
                </c:pt>
                <c:pt idx="290">
                  <c:v>4.2046359243154907E-4</c:v>
                </c:pt>
                <c:pt idx="291">
                  <c:v>4.0997876628097403E-4</c:v>
                </c:pt>
                <c:pt idx="292">
                  <c:v>3.997553933962378E-4</c:v>
                </c:pt>
                <c:pt idx="293">
                  <c:v>3.8978695408791169E-4</c:v>
                </c:pt>
                <c:pt idx="294">
                  <c:v>3.8006709124380601E-4</c:v>
                </c:pt>
                <c:pt idx="295">
                  <c:v>3.7058960627489145E-4</c:v>
                </c:pt>
                <c:pt idx="296">
                  <c:v>3.6134845516230075E-4</c:v>
                </c:pt>
                <c:pt idx="297">
                  <c:v>3.5233774460292488E-4</c:v>
                </c:pt>
                <c:pt idx="298">
                  <c:v>3.4355172825110687E-4</c:v>
                </c:pt>
                <c:pt idx="299">
                  <c:v>3.3498480305405905E-4</c:v>
                </c:pt>
                <c:pt idx="300">
                  <c:v>3.2663150567866726E-4</c:v>
                </c:pt>
                <c:pt idx="301">
                  <c:v>3.184865090273823E-4</c:v>
                </c:pt>
                <c:pt idx="302">
                  <c:v>3.1054461884101798E-4</c:v>
                </c:pt>
                <c:pt idx="303">
                  <c:v>3.0280077038623228E-4</c:v>
                </c:pt>
                <c:pt idx="304">
                  <c:v>2.9525002522563435E-4</c:v>
                </c:pt>
                <c:pt idx="305">
                  <c:v>2.8788756806842288E-4</c:v>
                </c:pt>
                <c:pt idx="306">
                  <c:v>2.8070870369956412E-4</c:v>
                </c:pt>
                <c:pt idx="307">
                  <c:v>2.7370885398552986E-4</c:v>
                </c:pt>
                <c:pt idx="308">
                  <c:v>2.6688355495472636E-4</c:v>
                </c:pt>
                <c:pt idx="309">
                  <c:v>2.6022845395069896E-4</c:v>
                </c:pt>
                <c:pt idx="310">
                  <c:v>2.5373930685635164E-4</c:v>
                </c:pt>
                <c:pt idx="311">
                  <c:v>2.474119753873616E-4</c:v>
                </c:pt>
                <c:pt idx="312">
                  <c:v>2.4124242445310482E-4</c:v>
                </c:pt>
                <c:pt idx="313">
                  <c:v>2.3522671958337447E-4</c:v>
                </c:pt>
                <c:pt idx="314">
                  <c:v>2.293610244192852E-4</c:v>
                </c:pt>
                <c:pt idx="315">
                  <c:v>2.2364159826671992E-4</c:v>
                </c:pt>
                <c:pt idx="316">
                  <c:v>2.180647937108169E-4</c:v>
                </c:pt>
                <c:pt idx="317">
                  <c:v>2.1262705428991559E-4</c:v>
                </c:pt>
                <c:pt idx="318">
                  <c:v>2.0732491222751572E-4</c:v>
                </c:pt>
                <c:pt idx="319">
                  <c:v>2.0215498622080016E-4</c:v>
                </c:pt>
                <c:pt idx="320">
                  <c:v>1.9711397928429063E-4</c:v>
                </c:pt>
                <c:pt idx="321">
                  <c:v>1.9219867664728446E-4</c:v>
                </c:pt>
                <c:pt idx="322">
                  <c:v>1.8740594370371673E-4</c:v>
                </c:pt>
                <c:pt idx="323">
                  <c:v>1.8273272401314825E-4</c:v>
                </c:pt>
                <c:pt idx="324">
                  <c:v>1.7817603735160152E-4</c:v>
                </c:pt>
                <c:pt idx="325">
                  <c:v>1.7373297781099597E-4</c:v>
                </c:pt>
                <c:pt idx="326">
                  <c:v>1.6940071194598784E-4</c:v>
                </c:pt>
                <c:pt idx="327">
                  <c:v>1.6517647696700632E-4</c:v>
                </c:pt>
                <c:pt idx="328">
                  <c:v>1.6105757897836402E-4</c:v>
                </c:pt>
                <c:pt idx="329">
                  <c:v>1.5704139126029013E-4</c:v>
                </c:pt>
                <c:pt idx="330">
                  <c:v>1.5312535259381091E-4</c:v>
                </c:pt>
                <c:pt idx="331">
                  <c:v>1.4930696562739769E-4</c:v>
                </c:pt>
                <c:pt idx="332">
                  <c:v>1.4558379528434786E-4</c:v>
                </c:pt>
                <c:pt idx="333">
                  <c:v>1.4195346720987615E-4</c:v>
                </c:pt>
                <c:pt idx="334">
                  <c:v>1.3841366625693305E-4</c:v>
                </c:pt>
                <c:pt idx="335">
                  <c:v>1.3496213500977997E-4</c:v>
                </c:pt>
                <c:pt idx="336">
                  <c:v>1.3159667234438071E-4</c:v>
                </c:pt>
                <c:pt idx="337">
                  <c:v>1.2831513202469255E-4</c:v>
                </c:pt>
                <c:pt idx="338">
                  <c:v>1.2511542133395942E-4</c:v>
                </c:pt>
                <c:pt idx="339">
                  <c:v>1.219954997401388E-4</c:v>
                </c:pt>
                <c:pt idx="340">
                  <c:v>1.1895337759460223E-4</c:v>
                </c:pt>
                <c:pt idx="341">
                  <c:v>1.1598711486329021E-4</c:v>
                </c:pt>
                <c:pt idx="342">
                  <c:v>1.1309481988950745E-4</c:v>
                </c:pt>
                <c:pt idx="343">
                  <c:v>1.102746481875657E-4</c:v>
                </c:pt>
                <c:pt idx="344">
                  <c:v>1.0752480126651281E-4</c:v>
                </c:pt>
                <c:pt idx="345">
                  <c:v>1.0484352548319285E-4</c:v>
                </c:pt>
                <c:pt idx="346">
                  <c:v>1.0222911092390183E-4</c:v>
                </c:pt>
                <c:pt idx="347">
                  <c:v>9.9679890313940402E-5</c:v>
                </c:pt>
                <c:pt idx="348">
                  <c:v>9.7194237954347664E-5</c:v>
                </c:pt>
                <c:pt idx="349">
                  <c:v>9.4770568685159431E-5</c:v>
                </c:pt>
                <c:pt idx="350">
                  <c:v>9.2407336874507237E-5</c:v>
                </c:pt>
                <c:pt idx="351">
                  <c:v>9.0103035432939244E-5</c:v>
                </c:pt>
                <c:pt idx="352">
                  <c:v>8.7856194852307148E-5</c:v>
                </c:pt>
                <c:pt idx="353">
                  <c:v>8.5665382268629363E-5</c:v>
                </c:pt>
                <c:pt idx="354">
                  <c:v>8.3529200548316797E-5</c:v>
                </c:pt>
                <c:pt idx="355">
                  <c:v>8.1446287397189562E-5</c:v>
                </c:pt>
                <c:pt idx="356">
                  <c:v>7.9415314491709568E-5</c:v>
                </c:pt>
                <c:pt idx="357">
                  <c:v>7.7434986631873644E-5</c:v>
                </c:pt>
                <c:pt idx="358">
                  <c:v>7.5504040915236925E-5</c:v>
                </c:pt>
                <c:pt idx="359">
                  <c:v>7.3621245931528267E-5</c:v>
                </c:pt>
                <c:pt idx="360">
                  <c:v>7.178540097735053E-5</c:v>
                </c:pt>
                <c:pt idx="361">
                  <c:v>6.9995335290463589E-5</c:v>
                </c:pt>
                <c:pt idx="362">
                  <c:v>6.8249907303161004E-5</c:v>
                </c:pt>
                <c:pt idx="363">
                  <c:v>6.6548003914265139E-5</c:v>
                </c:pt>
                <c:pt idx="364">
                  <c:v>6.4888539779276024E-5</c:v>
                </c:pt>
                <c:pt idx="365">
                  <c:v>6.3270456618220322E-5</c:v>
                </c:pt>
                <c:pt idx="366">
                  <c:v>6.1692722540762523E-5</c:v>
                </c:pt>
                <c:pt idx="367">
                  <c:v>6.0154331388142351E-5</c:v>
                </c:pt>
                <c:pt idx="368">
                  <c:v>5.8654302091523574E-5</c:v>
                </c:pt>
                <c:pt idx="369">
                  <c:v>5.719167804634413E-5</c:v>
                </c:pt>
                <c:pt idx="370">
                  <c:v>5.5765526502264094E-5</c:v>
                </c:pt>
                <c:pt idx="371">
                  <c:v>5.4374937968331394E-5</c:v>
                </c:pt>
                <c:pt idx="372">
                  <c:v>5.3019025632974484E-5</c:v>
                </c:pt>
                <c:pt idx="373">
                  <c:v>5.1696924798464832E-5</c:v>
                </c:pt>
                <c:pt idx="374">
                  <c:v>5.0407792329475928E-5</c:v>
                </c:pt>
                <c:pt idx="375">
                  <c:v>4.9150806115396157E-5</c:v>
                </c:pt>
                <c:pt idx="376">
                  <c:v>4.7925164546050294E-5</c:v>
                </c:pt>
                <c:pt idx="377">
                  <c:v>4.6730086000492557E-5</c:v>
                </c:pt>
                <c:pt idx="378">
                  <c:v>4.5564808348548423E-5</c:v>
                </c:pt>
                <c:pt idx="379">
                  <c:v>4.4428588464786084E-5</c:v>
                </c:pt>
                <c:pt idx="380">
                  <c:v>4.3320701754607818E-5</c:v>
                </c:pt>
                <c:pt idx="381">
                  <c:v>4.2240441692157806E-5</c:v>
                </c:pt>
                <c:pt idx="382">
                  <c:v>4.1187119369754889E-5</c:v>
                </c:pt>
                <c:pt idx="383">
                  <c:v>4.0160063058559285E-5</c:v>
                </c:pt>
                <c:pt idx="384">
                  <c:v>3.9158617780193809E-5</c:v>
                </c:pt>
                <c:pt idx="385">
                  <c:v>3.8182144889050317E-5</c:v>
                </c:pt>
                <c:pt idx="386">
                  <c:v>3.7230021665009313E-5</c:v>
                </c:pt>
                <c:pt idx="387">
                  <c:v>3.6301640916316245E-5</c:v>
                </c:pt>
                <c:pt idx="388">
                  <c:v>3.5396410592360856E-5</c:v>
                </c:pt>
                <c:pt idx="389">
                  <c:v>3.451375340611305E-5</c:v>
                </c:pt>
                <c:pt idx="390">
                  <c:v>3.3653106465971975E-5</c:v>
                </c:pt>
                <c:pt idx="391">
                  <c:v>3.2813920916797511E-5</c:v>
                </c:pt>
                <c:pt idx="392">
                  <c:v>3.1995661589891826E-5</c:v>
                </c:pt>
                <c:pt idx="393">
                  <c:v>3.1197806661709746E-5</c:v>
                </c:pt>
                <c:pt idx="394">
                  <c:v>3.0419847321078923E-5</c:v>
                </c:pt>
                <c:pt idx="395">
                  <c:v>2.9661287444719407E-5</c:v>
                </c:pt>
                <c:pt idx="396">
                  <c:v>2.8921643280853298E-5</c:v>
                </c:pt>
                <c:pt idx="397">
                  <c:v>2.8200443140705396E-5</c:v>
                </c:pt>
                <c:pt idx="398">
                  <c:v>2.749722709769542E-5</c:v>
                </c:pt>
                <c:pt idx="399">
                  <c:v>2.681154669413184E-5</c:v>
                </c:pt>
                <c:pt idx="400">
                  <c:v>2.6142964655220207E-5</c:v>
                </c:pt>
                <c:pt idx="401">
                  <c:v>2.5491054610201801E-5</c:v>
                </c:pt>
                <c:pt idx="402">
                  <c:v>2.4855400820447452E-5</c:v>
                </c:pt>
                <c:pt idx="403">
                  <c:v>2.4235597914330959E-5</c:v>
                </c:pt>
                <c:pt idx="404">
                  <c:v>2.363125062871348E-5</c:v>
                </c:pt>
                <c:pt idx="405">
                  <c:v>2.3041973556875032E-5</c:v>
                </c:pt>
                <c:pt idx="406">
                  <c:v>2.2467390902731446E-5</c:v>
                </c:pt>
                <c:pt idx="407">
                  <c:v>2.1907136241180618E-5</c:v>
                </c:pt>
                <c:pt idx="408">
                  <c:v>2.1360852284423746E-5</c:v>
                </c:pt>
                <c:pt idx="409">
                  <c:v>2.0828190654114388E-5</c:v>
                </c:pt>
                <c:pt idx="410">
                  <c:v>2.0308811659189816E-5</c:v>
                </c:pt>
                <c:pt idx="411">
                  <c:v>1.9802384079241763E-5</c:v>
                </c:pt>
                <c:pt idx="412">
                  <c:v>1.9308584953288693E-5</c:v>
                </c:pt>
                <c:pt idx="413">
                  <c:v>1.8827099373816529E-5</c:v>
                </c:pt>
                <c:pt idx="414">
                  <c:v>1.8357620285954139E-5</c:v>
                </c:pt>
                <c:pt idx="415">
                  <c:v>1.7899848291657536E-5</c:v>
                </c:pt>
                <c:pt idx="416">
                  <c:v>1.7453491458776053E-5</c:v>
                </c:pt>
                <c:pt idx="417">
                  <c:v>1.7018265134880663E-5</c:v>
                </c:pt>
                <c:pt idx="418">
                  <c:v>1.6593891765734145E-5</c:v>
                </c:pt>
                <c:pt idx="419">
                  <c:v>1.6180100718288104E-5</c:v>
                </c:pt>
                <c:pt idx="420">
                  <c:v>1.5776628108093643E-5</c:v>
                </c:pt>
                <c:pt idx="421">
                  <c:v>1.5383216631016546E-5</c:v>
                </c:pt>
                <c:pt idx="422">
                  <c:v>1.4999615399147416E-5</c:v>
                </c:pt>
                <c:pt idx="423">
                  <c:v>1.4625579780805134E-5</c:v>
                </c:pt>
                <c:pt idx="424">
                  <c:v>1.4260871244529006E-5</c:v>
                </c:pt>
                <c:pt idx="425">
                  <c:v>1.3905257206961701E-5</c:v>
                </c:pt>
                <c:pt idx="426">
                  <c:v>1.355851088452527E-5</c:v>
                </c:pt>
                <c:pt idx="427">
                  <c:v>1.3220411148795884E-5</c:v>
                </c:pt>
                <c:pt idx="428">
                  <c:v>1.2890742385484723E-5</c:v>
                </c:pt>
                <c:pt idx="429">
                  <c:v>1.2569294356935923E-5</c:v>
                </c:pt>
                <c:pt idx="430">
                  <c:v>1.2255862068052712E-5</c:v>
                </c:pt>
                <c:pt idx="431">
                  <c:v>1.1950245635567211E-5</c:v>
                </c:pt>
                <c:pt idx="432">
                  <c:v>1.1652250160570149E-5</c:v>
                </c:pt>
                <c:pt idx="433">
                  <c:v>1.1361685604219251E-5</c:v>
                </c:pt>
                <c:pt idx="434">
                  <c:v>1.1078366666546541E-5</c:v>
                </c:pt>
                <c:pt idx="435">
                  <c:v>1.0802112668288698E-5</c:v>
                </c:pt>
                <c:pt idx="436">
                  <c:v>1.0532747435663021E-5</c:v>
                </c:pt>
                <c:pt idx="437">
                  <c:v>1.0270099188017603E-5</c:v>
                </c:pt>
                <c:pt idx="438">
                  <c:v>1.0014000428282361E-5</c:v>
                </c:pt>
                <c:pt idx="439">
                  <c:v>9.7642878361524737E-6</c:v>
                </c:pt>
                <c:pt idx="440">
                  <c:v>9.5208021639347897E-6</c:v>
                </c:pt>
                <c:pt idx="441">
                  <c:v>9.2833881349921257E-6</c:v>
                </c:pt>
                <c:pt idx="442">
                  <c:v>9.0518943447193405E-6</c:v>
                </c:pt>
                <c:pt idx="443">
                  <c:v>8.826173163988975E-6</c:v>
                </c:pt>
                <c:pt idx="444">
                  <c:v>8.6060806450050429E-6</c:v>
                </c:pt>
                <c:pt idx="445">
                  <c:v>8.3914764295035416E-6</c:v>
                </c:pt>
                <c:pt idx="446">
                  <c:v>8.1822236592429974E-6</c:v>
                </c:pt>
                <c:pt idx="447">
                  <c:v>7.9781888887265413E-6</c:v>
                </c:pt>
                <c:pt idx="448">
                  <c:v>7.779242000100585E-6</c:v>
                </c:pt>
                <c:pt idx="449">
                  <c:v>7.585256120175446E-6</c:v>
                </c:pt>
                <c:pt idx="450">
                  <c:v>7.3961075395154404E-6</c:v>
                </c:pt>
                <c:pt idx="451">
                  <c:v>7.2116756335463209E-6</c:v>
                </c:pt>
                <c:pt idx="452">
                  <c:v>7.0318427856300356E-6</c:v>
                </c:pt>
                <c:pt idx="453">
                  <c:v>6.8564943120579159E-6</c:v>
                </c:pt>
                <c:pt idx="454">
                  <c:v>6.6855183889141264E-6</c:v>
                </c:pt>
                <c:pt idx="455">
                  <c:v>6.5188059807627526E-6</c:v>
                </c:pt>
                <c:pt idx="456">
                  <c:v>6.3562507711133947E-6</c:v>
                </c:pt>
                <c:pt idx="457">
                  <c:v>6.1977490946205909E-6</c:v>
                </c:pt>
                <c:pt idx="458">
                  <c:v>6.0431998709739115E-6</c:v>
                </c:pt>
                <c:pt idx="459">
                  <c:v>5.8925045404366733E-6</c:v>
                </c:pt>
                <c:pt idx="460">
                  <c:v>5.7455670009920054E-6</c:v>
                </c:pt>
                <c:pt idx="461">
                  <c:v>5.6022935470562804E-6</c:v>
                </c:pt>
                <c:pt idx="462">
                  <c:v>5.4625928097208925E-6</c:v>
                </c:pt>
                <c:pt idx="463">
                  <c:v>5.3263756984839998E-6</c:v>
                </c:pt>
                <c:pt idx="464">
                  <c:v>5.1935553444354981E-6</c:v>
                </c:pt>
                <c:pt idx="465">
                  <c:v>5.0640470448586171E-6</c:v>
                </c:pt>
                <c:pt idx="466">
                  <c:v>4.9377682092128947E-6</c:v>
                </c:pt>
                <c:pt idx="467">
                  <c:v>4.8146383064642497E-6</c:v>
                </c:pt>
                <c:pt idx="468">
                  <c:v>4.6945788137284806E-6</c:v>
                </c:pt>
                <c:pt idx="469">
                  <c:v>4.5775131661953304E-6</c:v>
                </c:pt>
                <c:pt idx="470">
                  <c:v>4.4633667083011552E-6</c:v>
                </c:pt>
                <c:pt idx="471">
                  <c:v>4.3520666461193484E-6</c:v>
                </c:pt>
                <c:pt idx="472">
                  <c:v>4.2435420009380814E-6</c:v>
                </c:pt>
                <c:pt idx="473">
                  <c:v>4.1377235639951801E-6</c:v>
                </c:pt>
                <c:pt idx="474">
                  <c:v>4.0345438523422592E-6</c:v>
                </c:pt>
                <c:pt idx="475">
                  <c:v>3.9339370658092212E-6</c:v>
                </c:pt>
                <c:pt idx="476">
                  <c:v>3.835839045041745E-6</c:v>
                </c:pt>
                <c:pt idx="477">
                  <c:v>3.7401872305855368E-6</c:v>
                </c:pt>
                <c:pt idx="478">
                  <c:v>3.6469206229905447E-6</c:v>
                </c:pt>
                <c:pt idx="479">
                  <c:v>3.5559797439101994E-6</c:v>
                </c:pt>
                <c:pt idx="480">
                  <c:v>3.4673065981706244E-6</c:v>
                </c:pt>
                <c:pt idx="481">
                  <c:v>3.380844636785734E-6</c:v>
                </c:pt>
                <c:pt idx="482">
                  <c:v>3.2965387208946324E-6</c:v>
                </c:pt>
                <c:pt idx="483">
                  <c:v>3.2143350865981686E-6</c:v>
                </c:pt>
                <c:pt idx="484">
                  <c:v>3.1341813106724656E-6</c:v>
                </c:pt>
                <c:pt idx="485">
                  <c:v>3.0560262771373341E-6</c:v>
                </c:pt>
                <c:pt idx="486">
                  <c:v>2.9798201446584657E-6</c:v>
                </c:pt>
                <c:pt idx="487">
                  <c:v>2.9055143147623644E-6</c:v>
                </c:pt>
                <c:pt idx="488">
                  <c:v>2.8330614008438792E-6</c:v>
                </c:pt>
                <c:pt idx="489">
                  <c:v>2.762415197946802E-6</c:v>
                </c:pt>
                <c:pt idx="490">
                  <c:v>2.6935306532976891E-6</c:v>
                </c:pt>
                <c:pt idx="491">
                  <c:v>2.6263638375746991E-6</c:v>
                </c:pt>
                <c:pt idx="492">
                  <c:v>2.5608719168928592E-6</c:v>
                </c:pt>
                <c:pt idx="493">
                  <c:v>2.4970131254877754E-6</c:v>
                </c:pt>
                <c:pt idx="494">
                  <c:v>2.4347467390807091E-6</c:v>
                </c:pt>
                <c:pt idx="495">
                  <c:v>2.3740330489076581E-6</c:v>
                </c:pt>
                <c:pt idx="496">
                  <c:v>2.3148333363961002E-6</c:v>
                </c:pt>
                <c:pt idx="497">
                  <c:v>2.2571098484733818E-6</c:v>
                </c:pt>
                <c:pt idx="498">
                  <c:v>2.2008257734904803E-6</c:v>
                </c:pt>
                <c:pt idx="499">
                  <c:v>2.145945217746497E-6</c:v>
                </c:pt>
              </c:numCache>
            </c:numRef>
          </c:val>
          <c:smooth val="0"/>
        </c:ser>
        <c:dLbls>
          <c:showLegendKey val="0"/>
          <c:showVal val="0"/>
          <c:showCatName val="0"/>
          <c:showSerName val="0"/>
          <c:showPercent val="0"/>
          <c:showBubbleSize val="0"/>
        </c:dLbls>
        <c:marker val="1"/>
        <c:smooth val="0"/>
        <c:axId val="332609536"/>
        <c:axId val="295189824"/>
      </c:lineChart>
      <c:catAx>
        <c:axId val="332609536"/>
        <c:scaling>
          <c:orientation val="minMax"/>
        </c:scaling>
        <c:delete val="0"/>
        <c:axPos val="b"/>
        <c:numFmt formatCode="General" sourceLinked="1"/>
        <c:majorTickMark val="out"/>
        <c:minorTickMark val="none"/>
        <c:tickLblPos val="nextTo"/>
        <c:crossAx val="295189824"/>
        <c:crosses val="autoZero"/>
        <c:auto val="1"/>
        <c:lblAlgn val="ctr"/>
        <c:lblOffset val="100"/>
        <c:noMultiLvlLbl val="0"/>
      </c:catAx>
      <c:valAx>
        <c:axId val="295189824"/>
        <c:scaling>
          <c:orientation val="minMax"/>
        </c:scaling>
        <c:delete val="0"/>
        <c:axPos val="l"/>
        <c:majorGridlines/>
        <c:numFmt formatCode="General" sourceLinked="1"/>
        <c:majorTickMark val="out"/>
        <c:minorTickMark val="none"/>
        <c:tickLblPos val="nextTo"/>
        <c:crossAx val="33260953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EDA32B-296E-4A14-B5AD-854191C17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TotalTime>
  <Pages>57</Pages>
  <Words>4578</Words>
  <Characters>26101</Characters>
  <Application>Microsoft Office Word</Application>
  <DocSecurity>0</DocSecurity>
  <Lines>217</Lines>
  <Paragraphs>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FSE2012 ESF Template</vt:lpstr>
      <vt:lpstr>FSE2012 ESF Template</vt:lpstr>
    </vt:vector>
  </TitlesOfParts>
  <Company>Flybrid Systems LLP</Company>
  <LinksUpToDate>false</LinksUpToDate>
  <CharactersWithSpaces>30618</CharactersWithSpaces>
  <SharedDoc>false</SharedDoc>
  <HLinks>
    <vt:vector size="144" baseType="variant">
      <vt:variant>
        <vt:i4>6881324</vt:i4>
      </vt:variant>
      <vt:variant>
        <vt:i4>576</vt:i4>
      </vt:variant>
      <vt:variant>
        <vt:i4>0</vt:i4>
      </vt:variant>
      <vt:variant>
        <vt:i4>5</vt:i4>
      </vt:variant>
      <vt:variant>
        <vt:lpwstr>http://www.bender-de.com/fileadmin/products/doc/IR155-32xx-V004_DB_en.pdf</vt:lpwstr>
      </vt:variant>
      <vt:variant>
        <vt:lpwstr/>
      </vt:variant>
      <vt:variant>
        <vt:i4>2031679</vt:i4>
      </vt:variant>
      <vt:variant>
        <vt:i4>440</vt:i4>
      </vt:variant>
      <vt:variant>
        <vt:i4>0</vt:i4>
      </vt:variant>
      <vt:variant>
        <vt:i4>5</vt:i4>
      </vt:variant>
      <vt:variant>
        <vt:lpwstr/>
      </vt:variant>
      <vt:variant>
        <vt:lpwstr>_Toc399226755</vt:lpwstr>
      </vt:variant>
      <vt:variant>
        <vt:i4>2031679</vt:i4>
      </vt:variant>
      <vt:variant>
        <vt:i4>434</vt:i4>
      </vt:variant>
      <vt:variant>
        <vt:i4>0</vt:i4>
      </vt:variant>
      <vt:variant>
        <vt:i4>5</vt:i4>
      </vt:variant>
      <vt:variant>
        <vt:lpwstr/>
      </vt:variant>
      <vt:variant>
        <vt:lpwstr>_Toc399226754</vt:lpwstr>
      </vt:variant>
      <vt:variant>
        <vt:i4>2031679</vt:i4>
      </vt:variant>
      <vt:variant>
        <vt:i4>428</vt:i4>
      </vt:variant>
      <vt:variant>
        <vt:i4>0</vt:i4>
      </vt:variant>
      <vt:variant>
        <vt:i4>5</vt:i4>
      </vt:variant>
      <vt:variant>
        <vt:lpwstr/>
      </vt:variant>
      <vt:variant>
        <vt:lpwstr>_Toc399226753</vt:lpwstr>
      </vt:variant>
      <vt:variant>
        <vt:i4>2031679</vt:i4>
      </vt:variant>
      <vt:variant>
        <vt:i4>422</vt:i4>
      </vt:variant>
      <vt:variant>
        <vt:i4>0</vt:i4>
      </vt:variant>
      <vt:variant>
        <vt:i4>5</vt:i4>
      </vt:variant>
      <vt:variant>
        <vt:lpwstr/>
      </vt:variant>
      <vt:variant>
        <vt:lpwstr>_Toc399226752</vt:lpwstr>
      </vt:variant>
      <vt:variant>
        <vt:i4>2031679</vt:i4>
      </vt:variant>
      <vt:variant>
        <vt:i4>416</vt:i4>
      </vt:variant>
      <vt:variant>
        <vt:i4>0</vt:i4>
      </vt:variant>
      <vt:variant>
        <vt:i4>5</vt:i4>
      </vt:variant>
      <vt:variant>
        <vt:lpwstr/>
      </vt:variant>
      <vt:variant>
        <vt:lpwstr>_Toc399226751</vt:lpwstr>
      </vt:variant>
      <vt:variant>
        <vt:i4>2031679</vt:i4>
      </vt:variant>
      <vt:variant>
        <vt:i4>410</vt:i4>
      </vt:variant>
      <vt:variant>
        <vt:i4>0</vt:i4>
      </vt:variant>
      <vt:variant>
        <vt:i4>5</vt:i4>
      </vt:variant>
      <vt:variant>
        <vt:lpwstr/>
      </vt:variant>
      <vt:variant>
        <vt:lpwstr>_Toc399226750</vt:lpwstr>
      </vt:variant>
      <vt:variant>
        <vt:i4>1966143</vt:i4>
      </vt:variant>
      <vt:variant>
        <vt:i4>404</vt:i4>
      </vt:variant>
      <vt:variant>
        <vt:i4>0</vt:i4>
      </vt:variant>
      <vt:variant>
        <vt:i4>5</vt:i4>
      </vt:variant>
      <vt:variant>
        <vt:lpwstr/>
      </vt:variant>
      <vt:variant>
        <vt:lpwstr>_Toc399226749</vt:lpwstr>
      </vt:variant>
      <vt:variant>
        <vt:i4>1966143</vt:i4>
      </vt:variant>
      <vt:variant>
        <vt:i4>398</vt:i4>
      </vt:variant>
      <vt:variant>
        <vt:i4>0</vt:i4>
      </vt:variant>
      <vt:variant>
        <vt:i4>5</vt:i4>
      </vt:variant>
      <vt:variant>
        <vt:lpwstr/>
      </vt:variant>
      <vt:variant>
        <vt:lpwstr>_Toc399226748</vt:lpwstr>
      </vt:variant>
      <vt:variant>
        <vt:i4>1966143</vt:i4>
      </vt:variant>
      <vt:variant>
        <vt:i4>392</vt:i4>
      </vt:variant>
      <vt:variant>
        <vt:i4>0</vt:i4>
      </vt:variant>
      <vt:variant>
        <vt:i4>5</vt:i4>
      </vt:variant>
      <vt:variant>
        <vt:lpwstr/>
      </vt:variant>
      <vt:variant>
        <vt:lpwstr>_Toc399226747</vt:lpwstr>
      </vt:variant>
      <vt:variant>
        <vt:i4>1966143</vt:i4>
      </vt:variant>
      <vt:variant>
        <vt:i4>386</vt:i4>
      </vt:variant>
      <vt:variant>
        <vt:i4>0</vt:i4>
      </vt:variant>
      <vt:variant>
        <vt:i4>5</vt:i4>
      </vt:variant>
      <vt:variant>
        <vt:lpwstr/>
      </vt:variant>
      <vt:variant>
        <vt:lpwstr>_Toc399226746</vt:lpwstr>
      </vt:variant>
      <vt:variant>
        <vt:i4>1966143</vt:i4>
      </vt:variant>
      <vt:variant>
        <vt:i4>380</vt:i4>
      </vt:variant>
      <vt:variant>
        <vt:i4>0</vt:i4>
      </vt:variant>
      <vt:variant>
        <vt:i4>5</vt:i4>
      </vt:variant>
      <vt:variant>
        <vt:lpwstr/>
      </vt:variant>
      <vt:variant>
        <vt:lpwstr>_Toc399226745</vt:lpwstr>
      </vt:variant>
      <vt:variant>
        <vt:i4>1966143</vt:i4>
      </vt:variant>
      <vt:variant>
        <vt:i4>374</vt:i4>
      </vt:variant>
      <vt:variant>
        <vt:i4>0</vt:i4>
      </vt:variant>
      <vt:variant>
        <vt:i4>5</vt:i4>
      </vt:variant>
      <vt:variant>
        <vt:lpwstr/>
      </vt:variant>
      <vt:variant>
        <vt:lpwstr>_Toc399226744</vt:lpwstr>
      </vt:variant>
      <vt:variant>
        <vt:i4>1966143</vt:i4>
      </vt:variant>
      <vt:variant>
        <vt:i4>368</vt:i4>
      </vt:variant>
      <vt:variant>
        <vt:i4>0</vt:i4>
      </vt:variant>
      <vt:variant>
        <vt:i4>5</vt:i4>
      </vt:variant>
      <vt:variant>
        <vt:lpwstr/>
      </vt:variant>
      <vt:variant>
        <vt:lpwstr>_Toc399226743</vt:lpwstr>
      </vt:variant>
      <vt:variant>
        <vt:i4>1966143</vt:i4>
      </vt:variant>
      <vt:variant>
        <vt:i4>362</vt:i4>
      </vt:variant>
      <vt:variant>
        <vt:i4>0</vt:i4>
      </vt:variant>
      <vt:variant>
        <vt:i4>5</vt:i4>
      </vt:variant>
      <vt:variant>
        <vt:lpwstr/>
      </vt:variant>
      <vt:variant>
        <vt:lpwstr>_Toc399226742</vt:lpwstr>
      </vt:variant>
      <vt:variant>
        <vt:i4>1966143</vt:i4>
      </vt:variant>
      <vt:variant>
        <vt:i4>356</vt:i4>
      </vt:variant>
      <vt:variant>
        <vt:i4>0</vt:i4>
      </vt:variant>
      <vt:variant>
        <vt:i4>5</vt:i4>
      </vt:variant>
      <vt:variant>
        <vt:lpwstr/>
      </vt:variant>
      <vt:variant>
        <vt:lpwstr>_Toc399226741</vt:lpwstr>
      </vt:variant>
      <vt:variant>
        <vt:i4>1966143</vt:i4>
      </vt:variant>
      <vt:variant>
        <vt:i4>350</vt:i4>
      </vt:variant>
      <vt:variant>
        <vt:i4>0</vt:i4>
      </vt:variant>
      <vt:variant>
        <vt:i4>5</vt:i4>
      </vt:variant>
      <vt:variant>
        <vt:lpwstr/>
      </vt:variant>
      <vt:variant>
        <vt:lpwstr>_Toc399226740</vt:lpwstr>
      </vt:variant>
      <vt:variant>
        <vt:i4>1638463</vt:i4>
      </vt:variant>
      <vt:variant>
        <vt:i4>344</vt:i4>
      </vt:variant>
      <vt:variant>
        <vt:i4>0</vt:i4>
      </vt:variant>
      <vt:variant>
        <vt:i4>5</vt:i4>
      </vt:variant>
      <vt:variant>
        <vt:lpwstr/>
      </vt:variant>
      <vt:variant>
        <vt:lpwstr>_Toc399226739</vt:lpwstr>
      </vt:variant>
      <vt:variant>
        <vt:i4>1638463</vt:i4>
      </vt:variant>
      <vt:variant>
        <vt:i4>338</vt:i4>
      </vt:variant>
      <vt:variant>
        <vt:i4>0</vt:i4>
      </vt:variant>
      <vt:variant>
        <vt:i4>5</vt:i4>
      </vt:variant>
      <vt:variant>
        <vt:lpwstr/>
      </vt:variant>
      <vt:variant>
        <vt:lpwstr>_Toc399226738</vt:lpwstr>
      </vt:variant>
      <vt:variant>
        <vt:i4>1638463</vt:i4>
      </vt:variant>
      <vt:variant>
        <vt:i4>332</vt:i4>
      </vt:variant>
      <vt:variant>
        <vt:i4>0</vt:i4>
      </vt:variant>
      <vt:variant>
        <vt:i4>5</vt:i4>
      </vt:variant>
      <vt:variant>
        <vt:lpwstr/>
      </vt:variant>
      <vt:variant>
        <vt:lpwstr>_Toc399226737</vt:lpwstr>
      </vt:variant>
      <vt:variant>
        <vt:i4>1638463</vt:i4>
      </vt:variant>
      <vt:variant>
        <vt:i4>326</vt:i4>
      </vt:variant>
      <vt:variant>
        <vt:i4>0</vt:i4>
      </vt:variant>
      <vt:variant>
        <vt:i4>5</vt:i4>
      </vt:variant>
      <vt:variant>
        <vt:lpwstr/>
      </vt:variant>
      <vt:variant>
        <vt:lpwstr>_Toc399226736</vt:lpwstr>
      </vt:variant>
      <vt:variant>
        <vt:i4>1638463</vt:i4>
      </vt:variant>
      <vt:variant>
        <vt:i4>320</vt:i4>
      </vt:variant>
      <vt:variant>
        <vt:i4>0</vt:i4>
      </vt:variant>
      <vt:variant>
        <vt:i4>5</vt:i4>
      </vt:variant>
      <vt:variant>
        <vt:lpwstr/>
      </vt:variant>
      <vt:variant>
        <vt:lpwstr>_Toc399226735</vt:lpwstr>
      </vt:variant>
      <vt:variant>
        <vt:i4>196729</vt:i4>
      </vt:variant>
      <vt:variant>
        <vt:i4>3</vt:i4>
      </vt:variant>
      <vt:variant>
        <vt:i4>0</vt:i4>
      </vt:variant>
      <vt:variant>
        <vt:i4>5</vt:i4>
      </vt:variant>
      <vt:variant>
        <vt:lpwstr>mailto:RCJ10@zips.uakron.edu</vt:lpwstr>
      </vt:variant>
      <vt:variant>
        <vt:lpwstr/>
      </vt:variant>
      <vt:variant>
        <vt:i4>2162787</vt:i4>
      </vt:variant>
      <vt:variant>
        <vt:i4>0</vt:i4>
      </vt:variant>
      <vt:variant>
        <vt:i4>0</vt:i4>
      </vt:variant>
      <vt:variant>
        <vt:i4>5</vt:i4>
      </vt:variant>
      <vt:variant>
        <vt:lpwstr>http://www.formulastudent.de/uploads/media/FSE2011_How_to_pass_ESF_FMEA_01.pdf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FSE2012 ESF Template</dc:title>
  <dc:creator>FSE Rules Committee</dc:creator>
  <cp:lastModifiedBy>Rick</cp:lastModifiedBy>
  <cp:revision>1</cp:revision>
  <cp:lastPrinted>2014-09-23T14:07:00Z</cp:lastPrinted>
  <dcterms:created xsi:type="dcterms:W3CDTF">2015-02-22T22:13:00Z</dcterms:created>
  <dcterms:modified xsi:type="dcterms:W3CDTF">2015-02-28T01:41:00Z</dcterms:modified>
</cp:coreProperties>
</file>